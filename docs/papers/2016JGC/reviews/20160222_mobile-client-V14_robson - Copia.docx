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533E9" w:rsidRPr="003159E9" w:rsidRDefault="00F533E9" w:rsidP="007B76BD">
      <w:pPr>
        <w:keepNext/>
        <w:keepLines/>
        <w:tabs>
          <w:tab w:val="left" w:pos="709"/>
        </w:tabs>
        <w:suppressAutoHyphens/>
        <w:spacing w:before="360" w:after="120"/>
        <w:jc w:val="center"/>
        <w:outlineLvl w:val="0"/>
        <w:rPr>
          <w:b/>
          <w:kern w:val="28"/>
          <w:sz w:val="32"/>
          <w:szCs w:val="32"/>
          <w:lang w:val="en-US" w:eastAsia="ru-RU"/>
        </w:rPr>
      </w:pPr>
      <w:r w:rsidRPr="003159E9">
        <w:rPr>
          <w:b/>
          <w:kern w:val="28"/>
          <w:sz w:val="32"/>
          <w:szCs w:val="32"/>
          <w:lang w:val="en-US" w:eastAsia="ru-RU"/>
        </w:rPr>
        <w:t xml:space="preserve">OFFLINE MODE FOR </w:t>
      </w:r>
      <w:r w:rsidR="00F85E62">
        <w:rPr>
          <w:b/>
          <w:kern w:val="28"/>
          <w:sz w:val="32"/>
          <w:szCs w:val="32"/>
          <w:lang w:val="en-US" w:eastAsia="ru-RU"/>
        </w:rPr>
        <w:t xml:space="preserve">CORPORATE </w:t>
      </w:r>
      <w:r w:rsidRPr="003159E9">
        <w:rPr>
          <w:b/>
          <w:kern w:val="28"/>
          <w:sz w:val="32"/>
          <w:szCs w:val="32"/>
          <w:lang w:val="en-US" w:eastAsia="ru-RU"/>
        </w:rPr>
        <w:t>MOBILE CLIENT SECURITY ARCHITECTURE</w:t>
      </w:r>
    </w:p>
    <w:p w:rsidR="00F533E9" w:rsidRPr="003159E9" w:rsidRDefault="00F533E9" w:rsidP="00072DD3">
      <w:pPr>
        <w:keepNext/>
        <w:keepLines/>
        <w:tabs>
          <w:tab w:val="left" w:pos="709"/>
        </w:tabs>
        <w:suppressAutoHyphens/>
        <w:spacing w:before="360" w:after="120"/>
        <w:outlineLvl w:val="0"/>
        <w:rPr>
          <w:kern w:val="28"/>
          <w:sz w:val="24"/>
          <w:szCs w:val="24"/>
          <w:lang w:val="en-US" w:eastAsia="ru-RU"/>
        </w:rPr>
      </w:pPr>
      <w:r w:rsidRPr="003159E9">
        <w:rPr>
          <w:kern w:val="28"/>
          <w:sz w:val="24"/>
          <w:szCs w:val="24"/>
          <w:lang w:val="en-US" w:eastAsia="ru-RU"/>
        </w:rPr>
        <w:t>(suggest your titles)</w:t>
      </w:r>
      <w:r w:rsidRPr="00272F0C">
        <w:rPr>
          <w:b/>
          <w:kern w:val="28"/>
          <w:sz w:val="32"/>
          <w:szCs w:val="32"/>
          <w:lang w:val="en-US" w:eastAsia="ru-RU"/>
        </w:rPr>
        <w:t xml:space="preserve"> </w:t>
      </w:r>
    </w:p>
    <w:p w:rsidR="00F533E9" w:rsidRPr="003159E9" w:rsidRDefault="00F533E9" w:rsidP="00072DD3">
      <w:pPr>
        <w:keepNext/>
        <w:keepLines/>
        <w:tabs>
          <w:tab w:val="left" w:pos="709"/>
        </w:tabs>
        <w:suppressAutoHyphens/>
        <w:spacing w:before="240"/>
        <w:jc w:val="center"/>
        <w:rPr>
          <w:sz w:val="22"/>
          <w:vertAlign w:val="superscript"/>
          <w:lang w:val="en-US" w:eastAsia="ru-RU"/>
        </w:rPr>
      </w:pPr>
      <w:r w:rsidRPr="003159E9">
        <w:rPr>
          <w:sz w:val="22"/>
          <w:lang w:val="en-US" w:eastAsia="ru-RU"/>
        </w:rPr>
        <w:t>T. GALIBUS</w:t>
      </w:r>
      <w:r w:rsidRPr="003159E9">
        <w:rPr>
          <w:sz w:val="22"/>
          <w:vertAlign w:val="superscript"/>
          <w:lang w:val="en-US" w:eastAsia="ru-RU"/>
        </w:rPr>
        <w:t>1</w:t>
      </w:r>
      <w:r w:rsidRPr="003159E9">
        <w:rPr>
          <w:sz w:val="22"/>
          <w:lang w:val="en-US" w:eastAsia="ru-RU"/>
        </w:rPr>
        <w:t>, V. KRASNOPROSHIN</w:t>
      </w:r>
      <w:r w:rsidRPr="003159E9">
        <w:rPr>
          <w:sz w:val="22"/>
          <w:vertAlign w:val="superscript"/>
          <w:lang w:val="en-US" w:eastAsia="ru-RU"/>
        </w:rPr>
        <w:t>1</w:t>
      </w:r>
    </w:p>
    <w:p w:rsidR="00F533E9" w:rsidRPr="003159E9" w:rsidRDefault="00F533E9" w:rsidP="00072DD3">
      <w:pPr>
        <w:keepNext/>
        <w:keepLines/>
        <w:tabs>
          <w:tab w:val="left" w:pos="709"/>
        </w:tabs>
        <w:spacing w:before="240" w:after="40"/>
        <w:jc w:val="center"/>
        <w:rPr>
          <w:i/>
          <w:spacing w:val="-2"/>
          <w:lang w:val="en-US"/>
        </w:rPr>
      </w:pPr>
      <w:smartTag w:uri="urn:schemas-microsoft-com:office:smarttags" w:element="PlaceName">
        <w:r w:rsidRPr="003159E9">
          <w:rPr>
            <w:spacing w:val="-2"/>
            <w:vertAlign w:val="superscript"/>
            <w:lang w:val="en-US"/>
          </w:rPr>
          <w:t>1</w:t>
        </w:r>
        <w:r w:rsidRPr="003159E9">
          <w:rPr>
            <w:i/>
            <w:spacing w:val="-2"/>
            <w:lang w:val="en-US"/>
          </w:rPr>
          <w:t>Belarusian</w:t>
        </w:r>
      </w:smartTag>
      <w:r w:rsidRPr="003159E9">
        <w:rPr>
          <w:i/>
          <w:spacing w:val="-2"/>
          <w:lang w:val="en-US"/>
        </w:rPr>
        <w:t xml:space="preserve"> </w:t>
      </w:r>
      <w:smartTag w:uri="urn:schemas-microsoft-com:office:smarttags" w:element="PlaceType">
        <w:r w:rsidRPr="003159E9">
          <w:rPr>
            <w:i/>
            <w:spacing w:val="-2"/>
            <w:lang w:val="en-US"/>
          </w:rPr>
          <w:t>State</w:t>
        </w:r>
      </w:smartTag>
      <w:r w:rsidRPr="003159E9">
        <w:rPr>
          <w:i/>
          <w:spacing w:val="-2"/>
          <w:lang w:val="en-US"/>
        </w:rPr>
        <w:t xml:space="preserve"> </w:t>
      </w:r>
      <w:smartTag w:uri="urn:schemas-microsoft-com:office:smarttags" w:element="PlaceType">
        <w:r w:rsidRPr="003159E9">
          <w:rPr>
            <w:i/>
            <w:spacing w:val="-2"/>
            <w:lang w:val="en-US"/>
          </w:rPr>
          <w:t>University</w:t>
        </w:r>
      </w:smartTag>
      <w:r w:rsidRPr="003159E9">
        <w:rPr>
          <w:i/>
          <w:spacing w:val="-2"/>
          <w:lang w:val="en-US"/>
        </w:rPr>
        <w:t xml:space="preserve">, </w:t>
      </w:r>
      <w:smartTag w:uri="urn:schemas-microsoft-com:office:smarttags" w:element="City">
        <w:r w:rsidRPr="003159E9">
          <w:rPr>
            <w:i/>
            <w:spacing w:val="-2"/>
            <w:lang w:val="en-US"/>
          </w:rPr>
          <w:t>Minsk</w:t>
        </w:r>
      </w:smartTag>
      <w:r w:rsidRPr="003159E9">
        <w:rPr>
          <w:i/>
          <w:spacing w:val="-2"/>
          <w:lang w:val="en-US"/>
        </w:rPr>
        <w:t xml:space="preserve">, 4, </w:t>
      </w:r>
      <w:proofErr w:type="spellStart"/>
      <w:r w:rsidRPr="003159E9">
        <w:rPr>
          <w:i/>
          <w:spacing w:val="-2"/>
          <w:lang w:val="en-US"/>
        </w:rPr>
        <w:t>Nezavisimosti</w:t>
      </w:r>
      <w:proofErr w:type="spellEnd"/>
      <w:r w:rsidRPr="003159E9">
        <w:rPr>
          <w:i/>
          <w:spacing w:val="-2"/>
          <w:lang w:val="en-US"/>
        </w:rPr>
        <w:t xml:space="preserve">, 220030, </w:t>
      </w:r>
      <w:smartTag w:uri="urn:schemas-microsoft-com:office:smarttags" w:element="place">
        <w:smartTag w:uri="urn:schemas-microsoft-com:office:smarttags" w:element="country-region">
          <w:r w:rsidRPr="003159E9">
            <w:rPr>
              <w:i/>
              <w:spacing w:val="-2"/>
              <w:lang w:val="en-US"/>
            </w:rPr>
            <w:t>Belarus</w:t>
          </w:r>
        </w:smartTag>
      </w:smartTag>
    </w:p>
    <w:p w:rsidR="00F533E9" w:rsidRPr="003159E9" w:rsidRDefault="00F533E9" w:rsidP="00072DD3">
      <w:pPr>
        <w:pStyle w:val="Author"/>
        <w:spacing w:after="0"/>
        <w:rPr>
          <w:rFonts w:ascii="Times New Roman" w:hAnsi="Times New Roman"/>
          <w:color w:val="222222"/>
          <w:sz w:val="22"/>
          <w:szCs w:val="22"/>
          <w:shd w:val="clear" w:color="auto" w:fill="FFFFFF"/>
        </w:rPr>
      </w:pPr>
    </w:p>
    <w:p w:rsidR="00F533E9" w:rsidRPr="00F3359A" w:rsidRDefault="00FA705C" w:rsidP="00072DD3">
      <w:pPr>
        <w:pStyle w:val="Author"/>
        <w:spacing w:after="0"/>
        <w:rPr>
          <w:rFonts w:ascii="Times New Roman" w:hAnsi="Times New Roman"/>
          <w:spacing w:val="-2"/>
          <w:sz w:val="22"/>
          <w:szCs w:val="22"/>
          <w:vertAlign w:val="superscript"/>
          <w:lang w:val="pt-BR"/>
          <w:rPrChange w:id="0" w:author="robson" w:date="2016-02-22T22:09:00Z">
            <w:rPr>
              <w:rFonts w:ascii="Times New Roman" w:hAnsi="Times New Roman"/>
              <w:spacing w:val="-2"/>
              <w:sz w:val="22"/>
              <w:szCs w:val="22"/>
              <w:vertAlign w:val="superscript"/>
              <w:lang w:val="es-ES"/>
            </w:rPr>
          </w:rPrChange>
        </w:rPr>
      </w:pPr>
      <w:r w:rsidRPr="00FA705C">
        <w:rPr>
          <w:rFonts w:ascii="Times New Roman" w:hAnsi="Times New Roman"/>
          <w:color w:val="222222"/>
          <w:sz w:val="22"/>
          <w:szCs w:val="22"/>
          <w:shd w:val="clear" w:color="auto" w:fill="FFFFFF"/>
          <w:lang w:val="pt-BR"/>
          <w:rPrChange w:id="1" w:author="robson" w:date="2016-02-22T22:09:00Z">
            <w:rPr>
              <w:rFonts w:ascii="Times New Roman" w:hAnsi="Times New Roman"/>
              <w:color w:val="222222"/>
              <w:sz w:val="22"/>
              <w:szCs w:val="22"/>
              <w:shd w:val="clear" w:color="auto" w:fill="FFFFFF"/>
              <w:lang w:val="es-ES"/>
            </w:rPr>
          </w:rPrChange>
        </w:rPr>
        <w:t>THIAGO P.B. VIEIRA</w:t>
      </w:r>
      <w:r w:rsidRPr="00FA705C">
        <w:rPr>
          <w:rFonts w:ascii="Times New Roman" w:hAnsi="Times New Roman"/>
          <w:color w:val="222222"/>
          <w:sz w:val="22"/>
          <w:szCs w:val="22"/>
          <w:shd w:val="clear" w:color="auto" w:fill="FFFFFF"/>
          <w:vertAlign w:val="superscript"/>
          <w:lang w:val="pt-BR"/>
          <w:rPrChange w:id="2" w:author="robson" w:date="2016-02-22T22:09:00Z">
            <w:rPr>
              <w:rFonts w:ascii="Times New Roman" w:hAnsi="Times New Roman"/>
              <w:color w:val="222222"/>
              <w:sz w:val="22"/>
              <w:szCs w:val="22"/>
              <w:shd w:val="clear" w:color="auto" w:fill="FFFFFF"/>
              <w:vertAlign w:val="superscript"/>
              <w:lang w:val="es-ES"/>
            </w:rPr>
          </w:rPrChange>
        </w:rPr>
        <w:t>2</w:t>
      </w:r>
      <w:r w:rsidRPr="00FA705C">
        <w:rPr>
          <w:rFonts w:ascii="Times New Roman" w:hAnsi="Times New Roman"/>
          <w:spacing w:val="-2"/>
          <w:sz w:val="22"/>
          <w:szCs w:val="22"/>
          <w:lang w:val="pt-BR"/>
          <w:rPrChange w:id="3" w:author="robson" w:date="2016-02-22T22:09:00Z">
            <w:rPr>
              <w:rFonts w:ascii="Times New Roman" w:hAnsi="Times New Roman"/>
              <w:spacing w:val="-2"/>
              <w:sz w:val="22"/>
              <w:szCs w:val="22"/>
              <w:lang w:val="es-ES"/>
            </w:rPr>
          </w:rPrChange>
        </w:rPr>
        <w:t>, ROBSON DE OLIVEIRA ALBUQUERQUE</w:t>
      </w:r>
      <w:r w:rsidRPr="00FA705C">
        <w:rPr>
          <w:rFonts w:ascii="Times New Roman" w:hAnsi="Times New Roman"/>
          <w:spacing w:val="-2"/>
          <w:sz w:val="22"/>
          <w:szCs w:val="22"/>
          <w:vertAlign w:val="superscript"/>
          <w:lang w:val="pt-BR"/>
          <w:rPrChange w:id="4" w:author="robson" w:date="2016-02-22T22:09:00Z">
            <w:rPr>
              <w:rFonts w:ascii="Times New Roman" w:hAnsi="Times New Roman"/>
              <w:spacing w:val="-2"/>
              <w:sz w:val="22"/>
              <w:szCs w:val="22"/>
              <w:vertAlign w:val="superscript"/>
              <w:lang w:val="es-ES"/>
            </w:rPr>
          </w:rPrChange>
        </w:rPr>
        <w:t>2</w:t>
      </w:r>
      <w:r w:rsidRPr="00FA705C">
        <w:rPr>
          <w:rFonts w:ascii="Times New Roman" w:hAnsi="Times New Roman"/>
          <w:spacing w:val="-2"/>
          <w:sz w:val="22"/>
          <w:szCs w:val="22"/>
          <w:lang w:val="pt-BR"/>
          <w:rPrChange w:id="5" w:author="robson" w:date="2016-02-22T22:09:00Z">
            <w:rPr>
              <w:rFonts w:ascii="Times New Roman" w:hAnsi="Times New Roman"/>
              <w:spacing w:val="-2"/>
              <w:sz w:val="22"/>
              <w:szCs w:val="22"/>
              <w:lang w:val="es-ES"/>
            </w:rPr>
          </w:rPrChange>
        </w:rPr>
        <w:t>, RAFAEL TIMÓTEO DE SOUSA JÚNIOR</w:t>
      </w:r>
      <w:r w:rsidRPr="00FA705C">
        <w:rPr>
          <w:rFonts w:ascii="Times New Roman" w:hAnsi="Times New Roman"/>
          <w:spacing w:val="-2"/>
          <w:sz w:val="22"/>
          <w:szCs w:val="22"/>
          <w:vertAlign w:val="superscript"/>
          <w:lang w:val="pt-BR"/>
          <w:rPrChange w:id="6" w:author="robson" w:date="2016-02-22T22:09:00Z">
            <w:rPr>
              <w:rFonts w:ascii="Times New Roman" w:hAnsi="Times New Roman"/>
              <w:spacing w:val="-2"/>
              <w:sz w:val="22"/>
              <w:szCs w:val="22"/>
              <w:vertAlign w:val="superscript"/>
              <w:lang w:val="es-ES"/>
            </w:rPr>
          </w:rPrChange>
        </w:rPr>
        <w:t>2</w:t>
      </w:r>
      <w:r w:rsidRPr="00FA705C">
        <w:rPr>
          <w:rFonts w:ascii="Times New Roman" w:hAnsi="Times New Roman"/>
          <w:spacing w:val="-2"/>
          <w:sz w:val="22"/>
          <w:szCs w:val="22"/>
          <w:lang w:val="pt-BR"/>
          <w:rPrChange w:id="7" w:author="robson" w:date="2016-02-22T22:09:00Z">
            <w:rPr>
              <w:rFonts w:ascii="Times New Roman" w:hAnsi="Times New Roman"/>
              <w:spacing w:val="-2"/>
              <w:sz w:val="22"/>
              <w:szCs w:val="22"/>
              <w:lang w:val="es-ES"/>
            </w:rPr>
          </w:rPrChange>
        </w:rPr>
        <w:t>, JOÃO PAULO C. L. COSTA</w:t>
      </w:r>
      <w:r w:rsidRPr="00FA705C">
        <w:rPr>
          <w:rFonts w:ascii="Times New Roman" w:hAnsi="Times New Roman"/>
          <w:spacing w:val="-2"/>
          <w:sz w:val="22"/>
          <w:szCs w:val="22"/>
          <w:vertAlign w:val="superscript"/>
          <w:lang w:val="pt-BR"/>
          <w:rPrChange w:id="8" w:author="robson" w:date="2016-02-22T22:09:00Z">
            <w:rPr>
              <w:rFonts w:ascii="Times New Roman" w:hAnsi="Times New Roman"/>
              <w:spacing w:val="-2"/>
              <w:sz w:val="22"/>
              <w:szCs w:val="22"/>
              <w:vertAlign w:val="superscript"/>
              <w:lang w:val="es-ES"/>
            </w:rPr>
          </w:rPrChange>
        </w:rPr>
        <w:t>2</w:t>
      </w:r>
    </w:p>
    <w:p w:rsidR="00F533E9" w:rsidRPr="00F3359A" w:rsidRDefault="00FA705C" w:rsidP="00072DD3">
      <w:pPr>
        <w:keepNext/>
        <w:keepLines/>
        <w:tabs>
          <w:tab w:val="left" w:pos="709"/>
        </w:tabs>
        <w:spacing w:before="240" w:after="40"/>
        <w:jc w:val="center"/>
        <w:rPr>
          <w:i/>
          <w:spacing w:val="-2"/>
          <w:lang w:val="pt-BR"/>
          <w:rPrChange w:id="9" w:author="robson" w:date="2016-02-22T22:09:00Z">
            <w:rPr>
              <w:i/>
              <w:spacing w:val="-2"/>
              <w:lang w:val="es-ES"/>
            </w:rPr>
          </w:rPrChange>
        </w:rPr>
      </w:pPr>
      <w:r w:rsidRPr="00FA705C">
        <w:rPr>
          <w:spacing w:val="-2"/>
          <w:vertAlign w:val="superscript"/>
          <w:lang w:val="pt-BR"/>
          <w:rPrChange w:id="10" w:author="robson" w:date="2016-02-22T22:09:00Z">
            <w:rPr>
              <w:spacing w:val="-2"/>
              <w:vertAlign w:val="superscript"/>
              <w:lang w:val="es-ES"/>
            </w:rPr>
          </w:rPrChange>
        </w:rPr>
        <w:t>2</w:t>
      </w:r>
      <w:r w:rsidRPr="00FA705C">
        <w:rPr>
          <w:i/>
          <w:spacing w:val="-2"/>
          <w:lang w:val="pt-BR"/>
          <w:rPrChange w:id="11" w:author="robson" w:date="2016-02-22T22:09:00Z">
            <w:rPr>
              <w:i/>
              <w:spacing w:val="-2"/>
              <w:lang w:val="es-ES"/>
            </w:rPr>
          </w:rPrChange>
        </w:rPr>
        <w:t xml:space="preserve">University </w:t>
      </w:r>
      <w:proofErr w:type="spellStart"/>
      <w:r w:rsidRPr="00FA705C">
        <w:rPr>
          <w:i/>
          <w:spacing w:val="-2"/>
          <w:lang w:val="pt-BR"/>
          <w:rPrChange w:id="12" w:author="robson" w:date="2016-02-22T22:09:00Z">
            <w:rPr>
              <w:i/>
              <w:spacing w:val="-2"/>
              <w:lang w:val="es-ES"/>
            </w:rPr>
          </w:rPrChange>
        </w:rPr>
        <w:t>of</w:t>
      </w:r>
      <w:proofErr w:type="spellEnd"/>
      <w:r w:rsidRPr="00FA705C">
        <w:rPr>
          <w:i/>
          <w:spacing w:val="-2"/>
          <w:lang w:val="pt-BR"/>
          <w:rPrChange w:id="13" w:author="robson" w:date="2016-02-22T22:09:00Z">
            <w:rPr>
              <w:i/>
              <w:spacing w:val="-2"/>
              <w:lang w:val="es-ES"/>
            </w:rPr>
          </w:rPrChange>
        </w:rPr>
        <w:t xml:space="preserve"> </w:t>
      </w:r>
      <w:proofErr w:type="spellStart"/>
      <w:r w:rsidRPr="00FA705C">
        <w:rPr>
          <w:i/>
          <w:spacing w:val="-2"/>
          <w:lang w:val="pt-BR"/>
          <w:rPrChange w:id="14" w:author="robson" w:date="2016-02-22T22:09:00Z">
            <w:rPr>
              <w:i/>
              <w:spacing w:val="-2"/>
              <w:lang w:val="es-ES"/>
            </w:rPr>
          </w:rPrChange>
        </w:rPr>
        <w:t>Brasilia</w:t>
      </w:r>
      <w:proofErr w:type="spellEnd"/>
      <w:r w:rsidRPr="00FA705C">
        <w:rPr>
          <w:i/>
          <w:spacing w:val="-2"/>
          <w:lang w:val="pt-BR"/>
          <w:rPrChange w:id="15" w:author="robson" w:date="2016-02-22T22:09:00Z">
            <w:rPr>
              <w:i/>
              <w:spacing w:val="-2"/>
              <w:lang w:val="es-ES"/>
            </w:rPr>
          </w:rPrChange>
        </w:rPr>
        <w:t xml:space="preserve">, UnB - FT – ENE – CP: 4386, 70910-900, Brasília - DF – </w:t>
      </w:r>
      <w:proofErr w:type="spellStart"/>
      <w:r w:rsidRPr="00FA705C">
        <w:rPr>
          <w:i/>
          <w:spacing w:val="-2"/>
          <w:lang w:val="pt-BR"/>
          <w:rPrChange w:id="16" w:author="robson" w:date="2016-02-22T22:09:00Z">
            <w:rPr>
              <w:i/>
              <w:spacing w:val="-2"/>
              <w:lang w:val="es-ES"/>
            </w:rPr>
          </w:rPrChange>
        </w:rPr>
        <w:t>Brazil</w:t>
      </w:r>
      <w:proofErr w:type="spellEnd"/>
    </w:p>
    <w:p w:rsidR="00F533E9" w:rsidRPr="00F3359A" w:rsidRDefault="00F533E9" w:rsidP="00072DD3">
      <w:pPr>
        <w:pStyle w:val="Author"/>
        <w:spacing w:after="0"/>
        <w:rPr>
          <w:rFonts w:ascii="Times New Roman" w:hAnsi="Times New Roman"/>
          <w:color w:val="222222"/>
          <w:sz w:val="22"/>
          <w:szCs w:val="22"/>
          <w:shd w:val="clear" w:color="auto" w:fill="FFFFFF"/>
          <w:lang w:val="pt-BR"/>
          <w:rPrChange w:id="17" w:author="robson" w:date="2016-02-22T22:09:00Z">
            <w:rPr>
              <w:rFonts w:ascii="Times New Roman" w:hAnsi="Times New Roman"/>
              <w:color w:val="222222"/>
              <w:sz w:val="22"/>
              <w:szCs w:val="22"/>
              <w:shd w:val="clear" w:color="auto" w:fill="FFFFFF"/>
              <w:lang w:val="es-ES"/>
            </w:rPr>
          </w:rPrChange>
        </w:rPr>
      </w:pPr>
    </w:p>
    <w:p w:rsidR="00F533E9" w:rsidRPr="00F3359A" w:rsidRDefault="00FA705C" w:rsidP="00072DD3">
      <w:pPr>
        <w:pStyle w:val="Author"/>
        <w:spacing w:after="0"/>
        <w:rPr>
          <w:rFonts w:ascii="Times New Roman" w:hAnsi="Times New Roman"/>
          <w:spacing w:val="-2"/>
          <w:sz w:val="22"/>
          <w:szCs w:val="22"/>
          <w:vertAlign w:val="superscript"/>
          <w:lang w:val="pt-BR"/>
          <w:rPrChange w:id="18" w:author="robson" w:date="2016-02-22T22:09:00Z">
            <w:rPr>
              <w:rFonts w:ascii="Times New Roman" w:hAnsi="Times New Roman"/>
              <w:spacing w:val="-2"/>
              <w:sz w:val="22"/>
              <w:szCs w:val="22"/>
              <w:vertAlign w:val="superscript"/>
              <w:lang w:val="es-ES"/>
            </w:rPr>
          </w:rPrChange>
        </w:rPr>
      </w:pPr>
      <w:r w:rsidRPr="00FA705C">
        <w:rPr>
          <w:rFonts w:ascii="Times New Roman" w:hAnsi="Times New Roman"/>
          <w:spacing w:val="-2"/>
          <w:sz w:val="22"/>
          <w:szCs w:val="22"/>
          <w:lang w:val="pt-BR"/>
          <w:rPrChange w:id="19" w:author="robson" w:date="2016-02-22T22:09:00Z">
            <w:rPr>
              <w:rFonts w:ascii="Times New Roman" w:hAnsi="Times New Roman"/>
              <w:spacing w:val="-2"/>
              <w:sz w:val="22"/>
              <w:szCs w:val="22"/>
              <w:lang w:val="es-ES"/>
            </w:rPr>
          </w:rPrChange>
        </w:rPr>
        <w:t>EDISON PIGNATON DE FREITAS</w:t>
      </w:r>
      <w:r w:rsidRPr="00FA705C">
        <w:rPr>
          <w:rFonts w:ascii="Times New Roman" w:hAnsi="Times New Roman"/>
          <w:spacing w:val="-2"/>
          <w:sz w:val="22"/>
          <w:szCs w:val="22"/>
          <w:vertAlign w:val="superscript"/>
          <w:lang w:val="pt-BR"/>
          <w:rPrChange w:id="20" w:author="robson" w:date="2016-02-22T22:09:00Z">
            <w:rPr>
              <w:rFonts w:ascii="Times New Roman" w:hAnsi="Times New Roman"/>
              <w:spacing w:val="-2"/>
              <w:sz w:val="22"/>
              <w:szCs w:val="22"/>
              <w:vertAlign w:val="superscript"/>
              <w:lang w:val="es-ES"/>
            </w:rPr>
          </w:rPrChange>
        </w:rPr>
        <w:t>3</w:t>
      </w:r>
    </w:p>
    <w:p w:rsidR="00F533E9" w:rsidRPr="00F3359A" w:rsidRDefault="00FA705C" w:rsidP="00072DD3">
      <w:pPr>
        <w:keepNext/>
        <w:keepLines/>
        <w:tabs>
          <w:tab w:val="left" w:pos="709"/>
        </w:tabs>
        <w:spacing w:before="240" w:after="40"/>
        <w:jc w:val="center"/>
        <w:rPr>
          <w:i/>
          <w:spacing w:val="-2"/>
          <w:lang w:val="pt-BR"/>
          <w:rPrChange w:id="21" w:author="robson" w:date="2016-02-22T22:09:00Z">
            <w:rPr>
              <w:i/>
              <w:spacing w:val="-2"/>
              <w:lang w:val="es-ES"/>
            </w:rPr>
          </w:rPrChange>
        </w:rPr>
      </w:pPr>
      <w:r w:rsidRPr="00FA705C">
        <w:rPr>
          <w:spacing w:val="-2"/>
          <w:vertAlign w:val="superscript"/>
          <w:lang w:val="pt-BR"/>
          <w:rPrChange w:id="22" w:author="robson" w:date="2016-02-22T22:09:00Z">
            <w:rPr>
              <w:spacing w:val="-2"/>
              <w:vertAlign w:val="superscript"/>
              <w:lang w:val="es-ES"/>
            </w:rPr>
          </w:rPrChange>
        </w:rPr>
        <w:t>3</w:t>
      </w:r>
      <w:r w:rsidRPr="00FA705C">
        <w:rPr>
          <w:i/>
          <w:spacing w:val="-2"/>
          <w:lang w:val="pt-BR"/>
          <w:rPrChange w:id="23" w:author="robson" w:date="2016-02-22T22:09:00Z">
            <w:rPr>
              <w:i/>
              <w:spacing w:val="-2"/>
              <w:lang w:val="es-ES"/>
            </w:rPr>
          </w:rPrChange>
        </w:rPr>
        <w:t xml:space="preserve">Federal </w:t>
      </w:r>
      <w:proofErr w:type="spellStart"/>
      <w:r w:rsidRPr="00FA705C">
        <w:rPr>
          <w:i/>
          <w:spacing w:val="-2"/>
          <w:lang w:val="pt-BR"/>
          <w:rPrChange w:id="24" w:author="robson" w:date="2016-02-22T22:09:00Z">
            <w:rPr>
              <w:i/>
              <w:spacing w:val="-2"/>
              <w:lang w:val="es-ES"/>
            </w:rPr>
          </w:rPrChange>
        </w:rPr>
        <w:t>University</w:t>
      </w:r>
      <w:proofErr w:type="spellEnd"/>
      <w:r w:rsidRPr="00FA705C">
        <w:rPr>
          <w:i/>
          <w:spacing w:val="-2"/>
          <w:lang w:val="pt-BR"/>
          <w:rPrChange w:id="25" w:author="robson" w:date="2016-02-22T22:09:00Z">
            <w:rPr>
              <w:i/>
              <w:spacing w:val="-2"/>
              <w:lang w:val="es-ES"/>
            </w:rPr>
          </w:rPrChange>
        </w:rPr>
        <w:t xml:space="preserve"> </w:t>
      </w:r>
      <w:proofErr w:type="spellStart"/>
      <w:r w:rsidRPr="00FA705C">
        <w:rPr>
          <w:i/>
          <w:spacing w:val="-2"/>
          <w:lang w:val="pt-BR"/>
          <w:rPrChange w:id="26" w:author="robson" w:date="2016-02-22T22:09:00Z">
            <w:rPr>
              <w:i/>
              <w:spacing w:val="-2"/>
              <w:lang w:val="es-ES"/>
            </w:rPr>
          </w:rPrChange>
        </w:rPr>
        <w:t>of</w:t>
      </w:r>
      <w:proofErr w:type="spellEnd"/>
      <w:r w:rsidRPr="00FA705C">
        <w:rPr>
          <w:i/>
          <w:spacing w:val="-2"/>
          <w:lang w:val="pt-BR"/>
          <w:rPrChange w:id="27" w:author="robson" w:date="2016-02-22T22:09:00Z">
            <w:rPr>
              <w:i/>
              <w:spacing w:val="-2"/>
              <w:lang w:val="es-ES"/>
            </w:rPr>
          </w:rPrChange>
        </w:rPr>
        <w:t xml:space="preserve"> Rio Grande do Sul, UFRGS – INF – CP: 15064, 91501-970 Porto Alegre - RS - </w:t>
      </w:r>
      <w:proofErr w:type="spellStart"/>
      <w:r w:rsidRPr="00FA705C">
        <w:rPr>
          <w:i/>
          <w:spacing w:val="-2"/>
          <w:lang w:val="pt-BR"/>
          <w:rPrChange w:id="28" w:author="robson" w:date="2016-02-22T22:09:00Z">
            <w:rPr>
              <w:i/>
              <w:spacing w:val="-2"/>
              <w:lang w:val="es-ES"/>
            </w:rPr>
          </w:rPrChange>
        </w:rPr>
        <w:t>Brazil</w:t>
      </w:r>
      <w:proofErr w:type="spellEnd"/>
    </w:p>
    <w:p w:rsidR="00F533E9" w:rsidRPr="00F3359A" w:rsidRDefault="00F533E9" w:rsidP="00072DD3">
      <w:pPr>
        <w:pStyle w:val="Author"/>
        <w:spacing w:after="0"/>
        <w:rPr>
          <w:rFonts w:ascii="Times New Roman" w:hAnsi="Times New Roman"/>
          <w:spacing w:val="-2"/>
          <w:sz w:val="22"/>
          <w:szCs w:val="22"/>
          <w:lang w:val="pt-BR"/>
          <w:rPrChange w:id="29" w:author="robson" w:date="2016-02-22T22:09:00Z">
            <w:rPr>
              <w:rFonts w:ascii="Times New Roman" w:hAnsi="Times New Roman"/>
              <w:spacing w:val="-2"/>
              <w:sz w:val="22"/>
              <w:szCs w:val="22"/>
              <w:lang w:val="es-ES"/>
            </w:rPr>
          </w:rPrChange>
        </w:rPr>
      </w:pPr>
    </w:p>
    <w:p w:rsidR="00F533E9" w:rsidRPr="00F3359A" w:rsidRDefault="00FA705C" w:rsidP="00F50654">
      <w:pPr>
        <w:jc w:val="center"/>
        <w:rPr>
          <w:spacing w:val="-2"/>
          <w:sz w:val="22"/>
          <w:szCs w:val="22"/>
          <w:vertAlign w:val="superscript"/>
          <w:lang w:val="pt-BR"/>
          <w:rPrChange w:id="30" w:author="robson" w:date="2016-02-22T22:09:00Z">
            <w:rPr>
              <w:spacing w:val="-2"/>
              <w:sz w:val="22"/>
              <w:szCs w:val="22"/>
              <w:vertAlign w:val="superscript"/>
              <w:lang w:val="es-ES"/>
            </w:rPr>
          </w:rPrChange>
        </w:rPr>
      </w:pPr>
      <w:r w:rsidRPr="00FA705C">
        <w:rPr>
          <w:spacing w:val="-2"/>
          <w:sz w:val="22"/>
          <w:szCs w:val="22"/>
          <w:lang w:val="pt-BR"/>
          <w:rPrChange w:id="31" w:author="robson" w:date="2016-02-22T22:09:00Z">
            <w:rPr>
              <w:spacing w:val="-2"/>
              <w:sz w:val="22"/>
              <w:szCs w:val="22"/>
              <w:lang w:val="es-ES"/>
            </w:rPr>
          </w:rPrChange>
        </w:rPr>
        <w:t>ANTON ZALESKI</w:t>
      </w:r>
      <w:r w:rsidRPr="00FA705C">
        <w:rPr>
          <w:spacing w:val="-2"/>
          <w:sz w:val="22"/>
          <w:szCs w:val="22"/>
          <w:vertAlign w:val="superscript"/>
          <w:lang w:val="pt-BR"/>
          <w:rPrChange w:id="32" w:author="robson" w:date="2016-02-22T22:09:00Z">
            <w:rPr>
              <w:spacing w:val="-2"/>
              <w:sz w:val="22"/>
              <w:szCs w:val="22"/>
              <w:vertAlign w:val="superscript"/>
              <w:lang w:val="es-ES"/>
            </w:rPr>
          </w:rPrChange>
        </w:rPr>
        <w:t>4</w:t>
      </w:r>
      <w:r w:rsidRPr="00FA705C">
        <w:rPr>
          <w:spacing w:val="-2"/>
          <w:sz w:val="22"/>
          <w:szCs w:val="22"/>
          <w:lang w:val="pt-BR"/>
          <w:rPrChange w:id="33" w:author="robson" w:date="2016-02-22T22:09:00Z">
            <w:rPr>
              <w:spacing w:val="-2"/>
              <w:sz w:val="22"/>
              <w:szCs w:val="22"/>
              <w:lang w:val="es-ES"/>
            </w:rPr>
          </w:rPrChange>
        </w:rPr>
        <w:t>, H.E.R.M. VISSIA</w:t>
      </w:r>
      <w:r w:rsidRPr="00FA705C">
        <w:rPr>
          <w:spacing w:val="-2"/>
          <w:sz w:val="22"/>
          <w:szCs w:val="22"/>
          <w:vertAlign w:val="superscript"/>
          <w:lang w:val="pt-BR"/>
          <w:rPrChange w:id="34" w:author="robson" w:date="2016-02-22T22:09:00Z">
            <w:rPr>
              <w:spacing w:val="-2"/>
              <w:sz w:val="22"/>
              <w:szCs w:val="22"/>
              <w:vertAlign w:val="superscript"/>
              <w:lang w:val="es-ES"/>
            </w:rPr>
          </w:rPrChange>
        </w:rPr>
        <w:t>4</w:t>
      </w:r>
    </w:p>
    <w:p w:rsidR="00F533E9" w:rsidRPr="00F3359A" w:rsidRDefault="00F533E9" w:rsidP="007B76BD">
      <w:pPr>
        <w:rPr>
          <w:vertAlign w:val="superscript"/>
          <w:lang w:val="pt-BR"/>
          <w:rPrChange w:id="35" w:author="robson" w:date="2016-02-22T22:09:00Z">
            <w:rPr>
              <w:vertAlign w:val="superscript"/>
              <w:lang w:val="es-ES"/>
            </w:rPr>
          </w:rPrChange>
        </w:rPr>
      </w:pPr>
    </w:p>
    <w:p w:rsidR="00F533E9" w:rsidRPr="003159E9" w:rsidRDefault="00F533E9" w:rsidP="007B76BD">
      <w:pPr>
        <w:rPr>
          <w:lang w:val="en-US" w:eastAsia="ru-RU"/>
        </w:rPr>
      </w:pPr>
      <w:r w:rsidRPr="003159E9">
        <w:rPr>
          <w:i/>
          <w:vertAlign w:val="superscript"/>
          <w:lang w:val="en-US"/>
        </w:rPr>
        <w:t>4</w:t>
      </w:r>
      <w:r w:rsidRPr="003159E9">
        <w:rPr>
          <w:i/>
          <w:lang w:val="en-US"/>
        </w:rPr>
        <w:t xml:space="preserve">Byelex Multimedia </w:t>
      </w:r>
      <w:smartTag w:uri="urn:schemas-microsoft-com:office:smarttags" w:element="address">
        <w:smartTag w:uri="urn:schemas-microsoft-com:office:smarttags" w:element="Street">
          <w:r w:rsidRPr="003159E9">
            <w:rPr>
              <w:i/>
              <w:lang w:val="en-US"/>
            </w:rPr>
            <w:t>Products BV</w:t>
          </w:r>
        </w:smartTag>
      </w:smartTag>
      <w:r w:rsidRPr="003159E9">
        <w:rPr>
          <w:i/>
          <w:lang w:val="en-US"/>
        </w:rPr>
        <w:t xml:space="preserve"> Argon 1, 4751 XC </w:t>
      </w:r>
      <w:proofErr w:type="spellStart"/>
      <w:r w:rsidRPr="003159E9">
        <w:rPr>
          <w:i/>
          <w:lang w:val="en-US"/>
        </w:rPr>
        <w:t>Oud</w:t>
      </w:r>
      <w:proofErr w:type="spellEnd"/>
      <w:r w:rsidRPr="003159E9">
        <w:rPr>
          <w:i/>
          <w:lang w:val="en-US"/>
        </w:rPr>
        <w:t xml:space="preserve"> </w:t>
      </w:r>
      <w:proofErr w:type="spellStart"/>
      <w:r w:rsidRPr="003159E9">
        <w:rPr>
          <w:i/>
          <w:lang w:val="en-US"/>
        </w:rPr>
        <w:t>Gastel</w:t>
      </w:r>
      <w:proofErr w:type="spellEnd"/>
      <w:r w:rsidRPr="003159E9">
        <w:rPr>
          <w:i/>
          <w:lang w:val="en-US"/>
        </w:rPr>
        <w:t xml:space="preserve">, The </w:t>
      </w:r>
      <w:smartTag w:uri="urn:schemas-microsoft-com:office:smarttags" w:element="place">
        <w:smartTag w:uri="urn:schemas-microsoft-com:office:smarttags" w:element="country-region">
          <w:r w:rsidRPr="003159E9">
            <w:rPr>
              <w:i/>
              <w:lang w:val="en-US"/>
            </w:rPr>
            <w:t>Netherlands</w:t>
          </w:r>
        </w:smartTag>
      </w:smartTag>
    </w:p>
    <w:p w:rsidR="00F533E9" w:rsidRPr="003159E9" w:rsidRDefault="00F533E9" w:rsidP="007B76BD">
      <w:pPr>
        <w:rPr>
          <w:lang w:val="en-US" w:eastAsia="ru-RU"/>
        </w:rPr>
      </w:pPr>
    </w:p>
    <w:p w:rsidR="00F533E9" w:rsidRPr="003159E9" w:rsidRDefault="00F533E9" w:rsidP="007B76BD">
      <w:pPr>
        <w:rPr>
          <w:lang w:val="en-US" w:eastAsia="ru-RU"/>
        </w:rPr>
      </w:pPr>
    </w:p>
    <w:p w:rsidR="00F533E9" w:rsidRPr="003159E9" w:rsidRDefault="00F533E9" w:rsidP="007B76BD">
      <w:pPr>
        <w:rPr>
          <w:lang w:val="en-US" w:eastAsia="ru-RU"/>
        </w:rPr>
      </w:pPr>
    </w:p>
    <w:p w:rsidR="00F533E9" w:rsidRPr="003159E9" w:rsidRDefault="00F533E9" w:rsidP="007B76BD">
      <w:pPr>
        <w:rPr>
          <w:b/>
          <w:lang w:val="en-US" w:eastAsia="ru-RU"/>
        </w:rPr>
      </w:pPr>
      <w:r w:rsidRPr="003159E9">
        <w:rPr>
          <w:b/>
          <w:lang w:val="en-US" w:eastAsia="ru-RU"/>
        </w:rPr>
        <w:t xml:space="preserve">Acknowledgement – I should add the </w:t>
      </w:r>
      <w:smartTag w:uri="urn:schemas-microsoft-com:office:smarttags" w:element="place">
        <w:r w:rsidRPr="003159E9">
          <w:rPr>
            <w:b/>
            <w:lang w:val="en-US" w:eastAsia="ru-RU"/>
          </w:rPr>
          <w:t>CAPES</w:t>
        </w:r>
      </w:smartTag>
      <w:r w:rsidRPr="003159E9">
        <w:rPr>
          <w:b/>
          <w:lang w:val="en-US" w:eastAsia="ru-RU"/>
        </w:rPr>
        <w:t xml:space="preserve"> project here, can anyone provide the text?</w:t>
      </w:r>
    </w:p>
    <w:p w:rsidR="00F533E9" w:rsidRPr="003159E9" w:rsidRDefault="00F533E9" w:rsidP="00072DD3">
      <w:pPr>
        <w:keepNext/>
        <w:keepLines/>
        <w:tabs>
          <w:tab w:val="left" w:pos="709"/>
        </w:tabs>
        <w:suppressAutoHyphens/>
        <w:spacing w:before="360" w:after="120"/>
        <w:jc w:val="both"/>
        <w:outlineLvl w:val="0"/>
        <w:rPr>
          <w:b/>
          <w:kern w:val="28"/>
          <w:sz w:val="24"/>
          <w:szCs w:val="24"/>
          <w:lang w:val="en-US" w:eastAsia="ru-RU"/>
        </w:rPr>
      </w:pPr>
      <w:r w:rsidRPr="003159E9">
        <w:rPr>
          <w:b/>
          <w:kern w:val="28"/>
          <w:sz w:val="24"/>
          <w:szCs w:val="24"/>
          <w:lang w:val="en-US" w:eastAsia="ru-RU"/>
        </w:rPr>
        <w:lastRenderedPageBreak/>
        <w:t>Abstract:</w:t>
      </w:r>
    </w:p>
    <w:p w:rsidR="00F533E9" w:rsidRPr="003159E9" w:rsidRDefault="00F533E9" w:rsidP="00072DD3">
      <w:pPr>
        <w:keepNext/>
        <w:keepLines/>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This paper presents a novel approach to the security of the corporate mobile devices</w:t>
      </w:r>
      <w:r>
        <w:rPr>
          <w:kern w:val="28"/>
          <w:sz w:val="24"/>
          <w:szCs w:val="24"/>
          <w:lang w:val="en-US" w:eastAsia="ru-RU"/>
        </w:rPr>
        <w:t>, in particular the offline mode</w:t>
      </w:r>
      <w:r w:rsidRPr="003159E9">
        <w:rPr>
          <w:kern w:val="28"/>
          <w:sz w:val="24"/>
          <w:szCs w:val="24"/>
          <w:lang w:val="en-US" w:eastAsia="ru-RU"/>
        </w:rPr>
        <w:t>. The important part of the presented approach is the conceptualization and the definition of the core methodology to solve the problem of offline mobile security, i.e. the protection of the confidential data in use when the mobile client is not connected to the corporate cloud. The protection of the sensitive data is provided by the combination of the cryptographic methods, such as AES file encryption, ABE authorization based both on user and share attributes, shared key SSS-based protection between the device and the user as well as MOS-based analytics methods to prevent the malicious user behavior. The proposed security architecture supports the basic mobile device protection principles: minimized traffic load and reduced communication with the cloud; use of the light-weighted operations and an optimized combination of the security methods.</w:t>
      </w:r>
    </w:p>
    <w:p w:rsidR="00F533E9" w:rsidRPr="003159E9" w:rsidRDefault="00F533E9" w:rsidP="00072DD3">
      <w:pPr>
        <w:keepNext/>
        <w:keepLines/>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Keywords: mobile security, offline mode, ABE, MOS, user behavior analysis, secret sharing, protected cloud</w:t>
      </w:r>
    </w:p>
    <w:p w:rsidR="00F533E9" w:rsidRPr="003159E9" w:rsidRDefault="00F533E9" w:rsidP="00072DD3">
      <w:pPr>
        <w:keepNext/>
        <w:keepLines/>
        <w:tabs>
          <w:tab w:val="left" w:pos="709"/>
        </w:tabs>
        <w:suppressAutoHyphens/>
        <w:spacing w:before="360" w:after="120"/>
        <w:jc w:val="both"/>
        <w:outlineLvl w:val="0"/>
        <w:rPr>
          <w:kern w:val="28"/>
          <w:sz w:val="24"/>
          <w:szCs w:val="24"/>
          <w:lang w:val="en-US" w:eastAsia="ru-RU"/>
        </w:rPr>
      </w:pPr>
    </w:p>
    <w:p w:rsidR="00AD4D89" w:rsidRDefault="00F533E9" w:rsidP="004539D4">
      <w:pPr>
        <w:pStyle w:val="PargrafodaLista"/>
        <w:keepNext/>
        <w:keepLines/>
        <w:numPr>
          <w:ilvl w:val="0"/>
          <w:numId w:val="13"/>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Introduction</w:t>
      </w:r>
    </w:p>
    <w:p w:rsidR="00F533E9" w:rsidRPr="003159E9" w:rsidRDefault="00F533E9" w:rsidP="00072DD3">
      <w:pPr>
        <w:keepNext/>
        <w:keepLines/>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Cloud computing is a new rapidly evolving paradigm in the world of distributed networking and computation. The basic features of the cloud environment is providing the elastic, on-demand and secure service</w:t>
      </w:r>
      <w:r>
        <w:rPr>
          <w:kern w:val="28"/>
          <w:sz w:val="24"/>
          <w:szCs w:val="24"/>
          <w:lang w:val="en-US" w:eastAsia="ru-RU"/>
        </w:rPr>
        <w:t>s</w:t>
      </w:r>
      <w:r w:rsidRPr="003159E9">
        <w:rPr>
          <w:kern w:val="28"/>
          <w:sz w:val="24"/>
          <w:szCs w:val="24"/>
          <w:lang w:val="en-US" w:eastAsia="ru-RU"/>
        </w:rPr>
        <w:t xml:space="preserve"> for the end-users. While the first two requirements are rather well conceptualized and supported by the majority of the cloud platforms in use, security is a serious concern of the cloud providers and governmental organizations as well as academia and research community [1], [2], [3]. For the small and medium-sized enterprises (SME) the cloud environment is often the most cost-effective and easily scalable solution. However, the security and privacy of the sensitive data in the cloud is not so obvious</w:t>
      </w:r>
      <w:r>
        <w:rPr>
          <w:kern w:val="28"/>
          <w:sz w:val="24"/>
          <w:szCs w:val="24"/>
          <w:lang w:val="en-US" w:eastAsia="ru-RU"/>
        </w:rPr>
        <w:t>. It is also</w:t>
      </w:r>
      <w:r w:rsidRPr="003159E9">
        <w:rPr>
          <w:kern w:val="28"/>
          <w:sz w:val="24"/>
          <w:szCs w:val="24"/>
          <w:lang w:val="en-US" w:eastAsia="ru-RU"/>
        </w:rPr>
        <w:t xml:space="preserve"> not</w:t>
      </w:r>
      <w:r>
        <w:rPr>
          <w:kern w:val="28"/>
          <w:sz w:val="24"/>
          <w:szCs w:val="24"/>
          <w:lang w:val="en-US" w:eastAsia="ru-RU"/>
        </w:rPr>
        <w:t xml:space="preserve"> fully</w:t>
      </w:r>
      <w:r w:rsidRPr="003159E9">
        <w:rPr>
          <w:kern w:val="28"/>
          <w:sz w:val="24"/>
          <w:szCs w:val="24"/>
          <w:lang w:val="en-US" w:eastAsia="ru-RU"/>
        </w:rPr>
        <w:t xml:space="preserve"> conceptualized</w:t>
      </w:r>
      <w:r>
        <w:rPr>
          <w:kern w:val="28"/>
          <w:sz w:val="24"/>
          <w:szCs w:val="24"/>
          <w:lang w:val="en-US" w:eastAsia="ru-RU"/>
        </w:rPr>
        <w:t xml:space="preserve">, thus it </w:t>
      </w:r>
      <w:r w:rsidRPr="003159E9">
        <w:rPr>
          <w:kern w:val="28"/>
          <w:sz w:val="24"/>
          <w:szCs w:val="24"/>
          <w:lang w:val="en-US" w:eastAsia="ru-RU"/>
        </w:rPr>
        <w:t>leads to obscure and incomplete security paradigms and solutions.</w:t>
      </w:r>
    </w:p>
    <w:p w:rsidR="00F533E9" w:rsidRPr="003159E9" w:rsidRDefault="00F533E9" w:rsidP="00072DD3">
      <w:pPr>
        <w:keepNext/>
        <w:keepLines/>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 xml:space="preserve">A common practice to provide a stable security cloud solution is to use a specific type of cloud service: CASB </w:t>
      </w:r>
      <w:r>
        <w:rPr>
          <w:kern w:val="28"/>
          <w:sz w:val="24"/>
          <w:szCs w:val="24"/>
          <w:lang w:val="en-US" w:eastAsia="ru-RU"/>
        </w:rPr>
        <w:t>(</w:t>
      </w:r>
      <w:r w:rsidRPr="003159E9">
        <w:rPr>
          <w:kern w:val="28"/>
          <w:sz w:val="24"/>
          <w:szCs w:val="24"/>
          <w:lang w:val="en-US" w:eastAsia="ru-RU"/>
        </w:rPr>
        <w:t>Cloud Access Security Broker</w:t>
      </w:r>
      <w:r>
        <w:rPr>
          <w:kern w:val="28"/>
          <w:sz w:val="24"/>
          <w:szCs w:val="24"/>
          <w:lang w:val="en-US" w:eastAsia="ru-RU"/>
        </w:rPr>
        <w:t>)</w:t>
      </w:r>
      <w:r w:rsidRPr="003159E9">
        <w:rPr>
          <w:kern w:val="28"/>
          <w:sz w:val="24"/>
          <w:szCs w:val="24"/>
          <w:lang w:val="en-US" w:eastAsia="ru-RU"/>
        </w:rPr>
        <w:t xml:space="preserve"> or CAC </w:t>
      </w:r>
      <w:r>
        <w:rPr>
          <w:kern w:val="28"/>
          <w:sz w:val="24"/>
          <w:szCs w:val="24"/>
          <w:lang w:val="en-US" w:eastAsia="ru-RU"/>
        </w:rPr>
        <w:t>(</w:t>
      </w:r>
      <w:r w:rsidRPr="003159E9">
        <w:rPr>
          <w:kern w:val="28"/>
          <w:sz w:val="24"/>
          <w:szCs w:val="24"/>
          <w:lang w:val="en-US" w:eastAsia="ru-RU"/>
        </w:rPr>
        <w:t>Cloud Access Control</w:t>
      </w:r>
      <w:r>
        <w:rPr>
          <w:kern w:val="28"/>
          <w:sz w:val="24"/>
          <w:szCs w:val="24"/>
          <w:lang w:val="en-US" w:eastAsia="ru-RU"/>
        </w:rPr>
        <w:t>)</w:t>
      </w:r>
      <w:r w:rsidRPr="003159E9">
        <w:rPr>
          <w:kern w:val="28"/>
          <w:sz w:val="24"/>
          <w:szCs w:val="24"/>
          <w:lang w:val="en-US" w:eastAsia="ru-RU"/>
        </w:rPr>
        <w:t>. These services are specifically designed to bring security at a single access point and provide the coordination of the most important security measures. It is estimated by Gartner [4] that such systems will be used by 85% of companies by 2020. Obviously, the reason for this is that the organization of security measures at a single control point allows to control and to monitor the level of cloud protection much more effectively. The basic features of the CASB are: discovery of cloud services, encryption (along with tokenization for better search properties), access control, DLP</w:t>
      </w:r>
      <w:r>
        <w:rPr>
          <w:kern w:val="28"/>
          <w:sz w:val="24"/>
          <w:szCs w:val="24"/>
          <w:lang w:val="en-US" w:eastAsia="ru-RU"/>
        </w:rPr>
        <w:t xml:space="preserve"> (Data Loss Prevention)</w:t>
      </w:r>
      <w:r w:rsidRPr="003159E9">
        <w:rPr>
          <w:kern w:val="28"/>
          <w:sz w:val="24"/>
          <w:szCs w:val="24"/>
          <w:lang w:val="en-US" w:eastAsia="ru-RU"/>
        </w:rPr>
        <w:t xml:space="preserve"> services, authentication and auditing/alerting services [5]. The protection of the confidential data, according to the standards of CASB deployment should be provided elsewhere, i.e. in transit and at the end-user (client) side [6].</w:t>
      </w:r>
    </w:p>
    <w:p w:rsidR="00F533E9" w:rsidRPr="003159E9" w:rsidRDefault="00F533E9" w:rsidP="00072DD3">
      <w:pPr>
        <w:keepNext/>
        <w:keepLines/>
        <w:tabs>
          <w:tab w:val="left" w:pos="709"/>
        </w:tabs>
        <w:suppressAutoHyphens/>
        <w:spacing w:before="360" w:after="120"/>
        <w:jc w:val="both"/>
        <w:outlineLvl w:val="0"/>
        <w:rPr>
          <w:kern w:val="28"/>
          <w:sz w:val="24"/>
          <w:szCs w:val="24"/>
          <w:lang w:val="en-US" w:eastAsia="ru-RU"/>
        </w:rPr>
      </w:pPr>
      <w:r>
        <w:rPr>
          <w:kern w:val="28"/>
          <w:sz w:val="24"/>
          <w:szCs w:val="24"/>
          <w:lang w:val="en-US" w:eastAsia="ru-RU"/>
        </w:rPr>
        <w:lastRenderedPageBreak/>
        <w:t>A</w:t>
      </w:r>
      <w:r w:rsidRPr="003159E9">
        <w:rPr>
          <w:kern w:val="28"/>
          <w:sz w:val="24"/>
          <w:szCs w:val="24"/>
          <w:lang w:val="en-US" w:eastAsia="ru-RU"/>
        </w:rPr>
        <w:t>dditional security issues and requirements have to be considered when mobile devices are actively used in corporate cloud environment [7].  Today more and more organizations and enterprises are functioning in the BYOD (Bring-Your-Own-Device) paradigm</w:t>
      </w:r>
      <w:r>
        <w:rPr>
          <w:kern w:val="28"/>
          <w:sz w:val="24"/>
          <w:szCs w:val="24"/>
          <w:lang w:val="en-US" w:eastAsia="ru-RU"/>
        </w:rPr>
        <w:t>.</w:t>
      </w:r>
      <w:r w:rsidRPr="003159E9">
        <w:rPr>
          <w:kern w:val="28"/>
          <w:sz w:val="24"/>
          <w:szCs w:val="24"/>
          <w:lang w:val="en-US" w:eastAsia="ru-RU"/>
        </w:rPr>
        <w:t xml:space="preserve"> </w:t>
      </w:r>
      <w:r>
        <w:rPr>
          <w:kern w:val="28"/>
          <w:sz w:val="24"/>
          <w:szCs w:val="24"/>
          <w:lang w:val="en-US" w:eastAsia="ru-RU"/>
        </w:rPr>
        <w:t>T</w:t>
      </w:r>
      <w:r w:rsidRPr="003159E9">
        <w:rPr>
          <w:kern w:val="28"/>
          <w:sz w:val="24"/>
          <w:szCs w:val="24"/>
          <w:lang w:val="en-US" w:eastAsia="ru-RU"/>
        </w:rPr>
        <w:t xml:space="preserve">he uncontrolled usage of the mobile devices </w:t>
      </w:r>
      <w:r>
        <w:rPr>
          <w:kern w:val="28"/>
          <w:sz w:val="24"/>
          <w:szCs w:val="24"/>
          <w:lang w:val="en-US" w:eastAsia="ru-RU"/>
        </w:rPr>
        <w:t>represents</w:t>
      </w:r>
      <w:r w:rsidRPr="003159E9">
        <w:rPr>
          <w:kern w:val="28"/>
          <w:sz w:val="24"/>
          <w:szCs w:val="24"/>
          <w:lang w:val="en-US" w:eastAsia="ru-RU"/>
        </w:rPr>
        <w:t xml:space="preserve"> a serious risk to the development of secure SME cloud platforms being the bottleneck of the corporate information security system (ISS). While the enterprise cloud infrastructure based on the web interface can be protected by powerful third-party services, such as CASB and CAC, the corporate mobile app is usually light-weighted and generally less protected. The protection scheme used on a mobile device should be both computationally secure as well as resource-constrained due to battery power limitations [8]. Therefore, encrypting files and generating keys on a mobile device is not </w:t>
      </w:r>
      <w:r>
        <w:rPr>
          <w:kern w:val="28"/>
          <w:sz w:val="24"/>
          <w:szCs w:val="24"/>
          <w:lang w:val="en-US" w:eastAsia="ru-RU"/>
        </w:rPr>
        <w:t xml:space="preserve">considered </w:t>
      </w:r>
      <w:r w:rsidRPr="003159E9">
        <w:rPr>
          <w:kern w:val="28"/>
          <w:sz w:val="24"/>
          <w:szCs w:val="24"/>
          <w:lang w:val="en-US" w:eastAsia="ru-RU"/>
        </w:rPr>
        <w:t>a good solution. On the other hands, the protection schemes with good computational qualities lack the security analysis in many cases [9]. The common practice is the shadow user activities monitoring [7]. However, the mobile device usage stays unprotected in all the proposed scenarios</w:t>
      </w:r>
      <w:r>
        <w:rPr>
          <w:kern w:val="28"/>
          <w:sz w:val="24"/>
          <w:szCs w:val="24"/>
          <w:lang w:val="en-US" w:eastAsia="ru-RU"/>
        </w:rPr>
        <w:t xml:space="preserve"> while in offline mode</w:t>
      </w:r>
      <w:r w:rsidRPr="003159E9">
        <w:rPr>
          <w:kern w:val="28"/>
          <w:sz w:val="24"/>
          <w:szCs w:val="24"/>
          <w:lang w:val="en-US" w:eastAsia="ru-RU"/>
        </w:rPr>
        <w:t>.</w:t>
      </w:r>
    </w:p>
    <w:p w:rsidR="00F533E9" w:rsidRPr="003159E9" w:rsidRDefault="00F533E9" w:rsidP="00072DD3">
      <w:pPr>
        <w:keepNext/>
        <w:keepLines/>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Suppose, a SME uses CASB in order to protect data at rest (i.e. while stored on the server-side), in transit (communication with server), in use (while the client is connected to the network). But when the mobile client goes offline with the sensitive corporate data on board all powerful cloud-based tools cannot help and the mobile app has to secure itself with its own limited resources. Moreover, due to the resource</w:t>
      </w:r>
      <w:r>
        <w:rPr>
          <w:kern w:val="28"/>
          <w:sz w:val="24"/>
          <w:szCs w:val="24"/>
          <w:lang w:val="en-US" w:eastAsia="ru-RU"/>
        </w:rPr>
        <w:t>s</w:t>
      </w:r>
      <w:r w:rsidRPr="003159E9">
        <w:rPr>
          <w:kern w:val="28"/>
          <w:sz w:val="24"/>
          <w:szCs w:val="24"/>
          <w:lang w:val="en-US" w:eastAsia="ru-RU"/>
        </w:rPr>
        <w:t xml:space="preserve"> constraint there is a crucial difference in strategy of online and offline </w:t>
      </w:r>
      <w:r>
        <w:rPr>
          <w:kern w:val="28"/>
          <w:sz w:val="24"/>
          <w:szCs w:val="24"/>
          <w:lang w:val="en-US" w:eastAsia="ru-RU"/>
        </w:rPr>
        <w:t xml:space="preserve">mode </w:t>
      </w:r>
      <w:r w:rsidRPr="003159E9">
        <w:rPr>
          <w:kern w:val="28"/>
          <w:sz w:val="24"/>
          <w:szCs w:val="24"/>
          <w:lang w:val="en-US" w:eastAsia="ru-RU"/>
        </w:rPr>
        <w:t>protection.</w:t>
      </w:r>
      <w:r>
        <w:rPr>
          <w:kern w:val="28"/>
          <w:sz w:val="24"/>
          <w:szCs w:val="24"/>
          <w:lang w:val="en-US" w:eastAsia="ru-RU"/>
        </w:rPr>
        <w:t xml:space="preserve"> For example,</w:t>
      </w:r>
      <w:r w:rsidRPr="003159E9">
        <w:rPr>
          <w:kern w:val="28"/>
          <w:sz w:val="24"/>
          <w:szCs w:val="24"/>
          <w:lang w:val="en-US" w:eastAsia="ru-RU"/>
        </w:rPr>
        <w:t xml:space="preserve"> </w:t>
      </w:r>
      <w:r>
        <w:rPr>
          <w:kern w:val="28"/>
          <w:sz w:val="24"/>
          <w:szCs w:val="24"/>
          <w:lang w:val="en-US" w:eastAsia="ru-RU"/>
        </w:rPr>
        <w:t>o</w:t>
      </w:r>
      <w:r w:rsidRPr="003159E9">
        <w:rPr>
          <w:kern w:val="28"/>
          <w:sz w:val="24"/>
          <w:szCs w:val="24"/>
          <w:lang w:val="en-US" w:eastAsia="ru-RU"/>
        </w:rPr>
        <w:t>ffline mode does not allow performing the extensive computation and encryption on the mobile device.</w:t>
      </w:r>
    </w:p>
    <w:p w:rsidR="00F533E9" w:rsidRPr="003159E9" w:rsidRDefault="00F533E9" w:rsidP="00072DD3">
      <w:pPr>
        <w:keepNext/>
        <w:keepLines/>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Observing the above described landscape, this paper outlines the concept of the offline mobile client security. The proposal contains a novel approach based on powerful cryptographic preventive methods, such as secret sharing [10] and ABE encryption [11]. Also, the proposal includes the usage of the user behavior analysis based on Model Order Selection (MOS) [</w:t>
      </w:r>
      <w:r w:rsidR="00A55732">
        <w:rPr>
          <w:kern w:val="28"/>
          <w:sz w:val="24"/>
          <w:szCs w:val="24"/>
          <w:lang w:val="en-US" w:eastAsia="ru-RU"/>
        </w:rPr>
        <w:t>12</w:t>
      </w:r>
      <w:r w:rsidRPr="003159E9">
        <w:rPr>
          <w:kern w:val="28"/>
          <w:sz w:val="24"/>
          <w:szCs w:val="24"/>
          <w:lang w:val="en-US" w:eastAsia="ru-RU"/>
        </w:rPr>
        <w:t>], in order to highlight possible threats, reduce the risks and the harm of the most common threats: the expired user misusing password and the intruder attack. The key expiration period is safely incorporated into the proposed system solution in order to enhance security. Additionally, the behavioral analysis can indicate well known malicious behaviors, their variations, as well as novel attacks, which present low or high variance in comparison to legitimate user behaviors. The main target of our proposed solution is to provide a maximum defense at the minimal resource cost.</w:t>
      </w:r>
    </w:p>
    <w:p w:rsidR="00F533E9" w:rsidRPr="003159E9" w:rsidRDefault="00F533E9" w:rsidP="00072DD3">
      <w:pPr>
        <w:keepNext/>
        <w:keepLines/>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The paper is structured as follows. Section 2, analyzes the most common security problems in the mobile cloud environment and the proposed solutions for them related to the offline protection in the BYOD world. Section 3 outlines the basic processes and the module security infrastructure of the proposed solution</w:t>
      </w:r>
      <w:r>
        <w:rPr>
          <w:kern w:val="28"/>
          <w:sz w:val="24"/>
          <w:szCs w:val="24"/>
          <w:lang w:val="en-US" w:eastAsia="ru-RU"/>
        </w:rPr>
        <w:t xml:space="preserve"> as well as the outline of online mode security</w:t>
      </w:r>
      <w:r w:rsidRPr="003159E9">
        <w:rPr>
          <w:kern w:val="28"/>
          <w:sz w:val="24"/>
          <w:szCs w:val="24"/>
          <w:lang w:val="en-US" w:eastAsia="ru-RU"/>
        </w:rPr>
        <w:t xml:space="preserve">.  Section 4 presents the </w:t>
      </w:r>
      <w:r>
        <w:rPr>
          <w:kern w:val="28"/>
          <w:sz w:val="24"/>
          <w:szCs w:val="24"/>
          <w:lang w:val="en-US" w:eastAsia="ru-RU"/>
        </w:rPr>
        <w:t>detailed</w:t>
      </w:r>
      <w:r w:rsidRPr="003159E9">
        <w:rPr>
          <w:kern w:val="28"/>
          <w:sz w:val="24"/>
          <w:szCs w:val="24"/>
          <w:lang w:val="en-US" w:eastAsia="ru-RU"/>
        </w:rPr>
        <w:t xml:space="preserve"> scheme of the proposed solution to the problem of offline mobile client security. Section 5 provides the schemes of the main security blocks including encryption and key usage hierarchies as well as explanations of the core security methods: SSS, ABE and MOS.   Section 6 discusses the security proofs including the outline of adversary model, common threat scenarios and the proposed analytics to discover abnormal</w:t>
      </w:r>
      <w:r>
        <w:rPr>
          <w:kern w:val="28"/>
          <w:sz w:val="24"/>
          <w:szCs w:val="24"/>
          <w:lang w:val="en-US" w:eastAsia="ru-RU"/>
        </w:rPr>
        <w:t xml:space="preserve"> usage</w:t>
      </w:r>
      <w:r w:rsidRPr="003159E9">
        <w:rPr>
          <w:kern w:val="28"/>
          <w:sz w:val="24"/>
          <w:szCs w:val="24"/>
          <w:lang w:val="en-US" w:eastAsia="ru-RU"/>
        </w:rPr>
        <w:t>.</w:t>
      </w:r>
      <w:r>
        <w:rPr>
          <w:kern w:val="28"/>
          <w:sz w:val="24"/>
          <w:szCs w:val="24"/>
          <w:lang w:val="en-US" w:eastAsia="ru-RU"/>
        </w:rPr>
        <w:t xml:space="preserve"> Also, it contains the complexity analysis and the practical implementation results.</w:t>
      </w:r>
      <w:r w:rsidRPr="003159E9">
        <w:rPr>
          <w:kern w:val="28"/>
          <w:sz w:val="24"/>
          <w:szCs w:val="24"/>
          <w:lang w:val="en-US" w:eastAsia="ru-RU"/>
        </w:rPr>
        <w:t xml:space="preserve"> Section</w:t>
      </w:r>
      <w:r>
        <w:rPr>
          <w:kern w:val="28"/>
          <w:sz w:val="24"/>
          <w:szCs w:val="24"/>
          <w:lang w:val="en-US" w:eastAsia="ru-RU"/>
        </w:rPr>
        <w:t xml:space="preserve"> 7 </w:t>
      </w:r>
      <w:r w:rsidRPr="003159E9">
        <w:rPr>
          <w:kern w:val="28"/>
          <w:sz w:val="24"/>
          <w:szCs w:val="24"/>
          <w:lang w:val="en-US" w:eastAsia="ru-RU"/>
        </w:rPr>
        <w:t>concludes the paper.</w:t>
      </w:r>
    </w:p>
    <w:p w:rsidR="00F533E9" w:rsidRPr="003159E9" w:rsidRDefault="00F533E9" w:rsidP="00072DD3">
      <w:pPr>
        <w:keepNext/>
        <w:keepLines/>
        <w:tabs>
          <w:tab w:val="left" w:pos="709"/>
        </w:tabs>
        <w:suppressAutoHyphens/>
        <w:spacing w:before="360" w:after="120"/>
        <w:jc w:val="both"/>
        <w:outlineLvl w:val="0"/>
        <w:rPr>
          <w:b/>
          <w:kern w:val="28"/>
          <w:sz w:val="24"/>
          <w:szCs w:val="24"/>
          <w:lang w:val="en-US" w:eastAsia="ru-RU"/>
        </w:rPr>
      </w:pPr>
      <w:r w:rsidRPr="003159E9">
        <w:rPr>
          <w:b/>
          <w:kern w:val="28"/>
          <w:sz w:val="24"/>
          <w:szCs w:val="24"/>
          <w:lang w:val="en-US" w:eastAsia="ru-RU"/>
        </w:rPr>
        <w:t>2. Related Work</w:t>
      </w:r>
    </w:p>
    <w:p w:rsidR="00F533E9" w:rsidRPr="003159E9" w:rsidRDefault="00F533E9" w:rsidP="00072DD3">
      <w:pPr>
        <w:keepNext/>
        <w:keepLines/>
        <w:tabs>
          <w:tab w:val="left" w:pos="709"/>
        </w:tabs>
        <w:suppressAutoHyphens/>
        <w:spacing w:before="360" w:after="120"/>
        <w:ind w:left="360"/>
        <w:jc w:val="both"/>
        <w:outlineLvl w:val="0"/>
        <w:rPr>
          <w:kern w:val="28"/>
          <w:sz w:val="24"/>
          <w:szCs w:val="24"/>
          <w:lang w:val="en-US" w:eastAsia="ru-RU"/>
        </w:rPr>
      </w:pPr>
      <w:r w:rsidRPr="003159E9">
        <w:rPr>
          <w:kern w:val="28"/>
          <w:sz w:val="24"/>
          <w:szCs w:val="24"/>
          <w:lang w:val="en-US" w:eastAsia="ru-RU"/>
        </w:rPr>
        <w:lastRenderedPageBreak/>
        <w:t xml:space="preserve">Obviously, the BYOD world demands more sophisticated data protection services compared to ordinary computing environment. A common practice is to provide additional contextual methods apart from authentication, DLP services and encryption (at rest, in transit, in use) </w:t>
      </w:r>
      <w:r w:rsidRPr="00F033B1">
        <w:rPr>
          <w:kern w:val="28"/>
          <w:sz w:val="24"/>
          <w:szCs w:val="24"/>
          <w:lang w:val="en-US" w:eastAsia="ru-RU"/>
        </w:rPr>
        <w:t xml:space="preserve">[7, 8, </w:t>
      </w:r>
      <w:r w:rsidR="00A55732" w:rsidRPr="00F033B1">
        <w:rPr>
          <w:kern w:val="28"/>
          <w:sz w:val="24"/>
          <w:szCs w:val="24"/>
          <w:lang w:val="en-US" w:eastAsia="ru-RU"/>
        </w:rPr>
        <w:t>1</w:t>
      </w:r>
      <w:r w:rsidR="00A55732">
        <w:rPr>
          <w:kern w:val="28"/>
          <w:sz w:val="24"/>
          <w:szCs w:val="24"/>
          <w:lang w:val="en-US" w:eastAsia="ru-RU"/>
        </w:rPr>
        <w:t>3</w:t>
      </w:r>
      <w:r w:rsidRPr="00F033B1">
        <w:rPr>
          <w:kern w:val="28"/>
          <w:sz w:val="24"/>
          <w:szCs w:val="24"/>
          <w:lang w:val="en-US" w:eastAsia="ru-RU"/>
        </w:rPr>
        <w:t xml:space="preserve">, </w:t>
      </w:r>
      <w:r w:rsidR="00A55732" w:rsidRPr="00F033B1">
        <w:rPr>
          <w:kern w:val="28"/>
          <w:sz w:val="24"/>
          <w:szCs w:val="24"/>
          <w:lang w:val="en-US" w:eastAsia="ru-RU"/>
        </w:rPr>
        <w:t>1</w:t>
      </w:r>
      <w:r w:rsidR="00A55732">
        <w:rPr>
          <w:kern w:val="28"/>
          <w:sz w:val="24"/>
          <w:szCs w:val="24"/>
          <w:lang w:val="en-US" w:eastAsia="ru-RU"/>
        </w:rPr>
        <w:t>4</w:t>
      </w:r>
      <w:r w:rsidRPr="00F033B1">
        <w:rPr>
          <w:kern w:val="28"/>
          <w:sz w:val="24"/>
          <w:szCs w:val="24"/>
          <w:lang w:val="en-US" w:eastAsia="ru-RU"/>
        </w:rPr>
        <w:t>]</w:t>
      </w:r>
      <w:r w:rsidRPr="003159E9">
        <w:rPr>
          <w:kern w:val="28"/>
          <w:sz w:val="24"/>
          <w:szCs w:val="24"/>
          <w:lang w:val="en-US" w:eastAsia="ru-RU"/>
        </w:rPr>
        <w:t>. The contextual methods increase the security of the app at a maximum level with minimum resource requirements. The most commonly used are:</w:t>
      </w:r>
    </w:p>
    <w:p w:rsidR="00AD4D89" w:rsidRDefault="00F533E9" w:rsidP="004539D4">
      <w:pPr>
        <w:pStyle w:val="PargrafodaLista"/>
        <w:keepNext/>
        <w:keepLines/>
        <w:numPr>
          <w:ilvl w:val="0"/>
          <w:numId w:val="1"/>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Using geolocation of the device to trace its usage;</w:t>
      </w:r>
    </w:p>
    <w:p w:rsidR="00AD4D89" w:rsidRDefault="00F533E9" w:rsidP="004539D4">
      <w:pPr>
        <w:pStyle w:val="PargrafodaLista"/>
        <w:keepNext/>
        <w:keepLines/>
        <w:numPr>
          <w:ilvl w:val="0"/>
          <w:numId w:val="1"/>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Setting up the expiration period of an app</w:t>
      </w:r>
      <w:del w:id="36" w:author="robson" w:date="2016-02-22T22:09:00Z">
        <w:r w:rsidRPr="003159E9" w:rsidDel="00F3359A">
          <w:rPr>
            <w:kern w:val="28"/>
            <w:sz w:val="24"/>
            <w:szCs w:val="24"/>
            <w:lang w:val="en-US" w:eastAsia="ru-RU"/>
          </w:rPr>
          <w:delText xml:space="preserve"> </w:delText>
        </w:r>
      </w:del>
      <w:r w:rsidRPr="003159E9">
        <w:rPr>
          <w:kern w:val="28"/>
          <w:sz w:val="24"/>
          <w:szCs w:val="24"/>
          <w:lang w:val="en-US" w:eastAsia="ru-RU"/>
        </w:rPr>
        <w:t>;</w:t>
      </w:r>
    </w:p>
    <w:p w:rsidR="00AD4D89" w:rsidRDefault="00F533E9" w:rsidP="004539D4">
      <w:pPr>
        <w:pStyle w:val="PargrafodaLista"/>
        <w:keepNext/>
        <w:keepLines/>
        <w:numPr>
          <w:ilvl w:val="0"/>
          <w:numId w:val="1"/>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Secured transfer politics between apps;</w:t>
      </w:r>
    </w:p>
    <w:p w:rsidR="00AD4D89" w:rsidRDefault="00F533E9" w:rsidP="004539D4">
      <w:pPr>
        <w:pStyle w:val="PargrafodaLista"/>
        <w:keepNext/>
        <w:keepLines/>
        <w:numPr>
          <w:ilvl w:val="0"/>
          <w:numId w:val="1"/>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Restricting access to the corporate app;</w:t>
      </w:r>
    </w:p>
    <w:p w:rsidR="00AD4D89" w:rsidRDefault="00F533E9" w:rsidP="004539D4">
      <w:pPr>
        <w:pStyle w:val="PargrafodaLista"/>
        <w:keepNext/>
        <w:keepLines/>
        <w:numPr>
          <w:ilvl w:val="0"/>
          <w:numId w:val="1"/>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Setting up the expiration period of app pass/pin;</w:t>
      </w:r>
    </w:p>
    <w:p w:rsidR="00AD4D89" w:rsidRDefault="00F533E9" w:rsidP="004539D4">
      <w:pPr>
        <w:pStyle w:val="PargrafodaLista"/>
        <w:keepNext/>
        <w:keepLines/>
        <w:numPr>
          <w:ilvl w:val="0"/>
          <w:numId w:val="1"/>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Setting up the counter of failed tries;</w:t>
      </w:r>
    </w:p>
    <w:p w:rsidR="00AD4D89" w:rsidRDefault="00F533E9" w:rsidP="004539D4">
      <w:pPr>
        <w:pStyle w:val="PargrafodaLista"/>
        <w:keepNext/>
        <w:keepLines/>
        <w:numPr>
          <w:ilvl w:val="0"/>
          <w:numId w:val="1"/>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Restricted or prohibited offline access;</w:t>
      </w:r>
    </w:p>
    <w:p w:rsidR="00AD4D89" w:rsidRDefault="00F533E9" w:rsidP="004539D4">
      <w:pPr>
        <w:pStyle w:val="PargrafodaLista"/>
        <w:keepNext/>
        <w:keepLines/>
        <w:numPr>
          <w:ilvl w:val="0"/>
          <w:numId w:val="1"/>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Logging and auditing.</w:t>
      </w:r>
    </w:p>
    <w:p w:rsidR="00F533E9" w:rsidRPr="003159E9" w:rsidRDefault="00F533E9" w:rsidP="00072DD3">
      <w:pPr>
        <w:keepNext/>
        <w:keepLines/>
        <w:tabs>
          <w:tab w:val="left" w:pos="709"/>
        </w:tabs>
        <w:suppressAutoHyphens/>
        <w:spacing w:before="360" w:after="120"/>
        <w:ind w:left="360"/>
        <w:jc w:val="both"/>
        <w:outlineLvl w:val="0"/>
        <w:rPr>
          <w:kern w:val="28"/>
          <w:sz w:val="24"/>
          <w:szCs w:val="24"/>
          <w:lang w:val="en-US" w:eastAsia="ru-RU"/>
        </w:rPr>
      </w:pPr>
      <w:r w:rsidRPr="003159E9">
        <w:rPr>
          <w:kern w:val="28"/>
          <w:sz w:val="24"/>
          <w:szCs w:val="24"/>
          <w:lang w:val="en-US" w:eastAsia="ru-RU"/>
        </w:rPr>
        <w:t xml:space="preserve">Preventing data leakage on the mobile device is an important security problem. Therefore, </w:t>
      </w:r>
      <w:del w:id="37" w:author="robson" w:date="2016-02-22T22:09:00Z">
        <w:r w:rsidRPr="003159E9" w:rsidDel="00F3359A">
          <w:rPr>
            <w:kern w:val="28"/>
            <w:sz w:val="24"/>
            <w:szCs w:val="24"/>
            <w:lang w:val="en-US" w:eastAsia="ru-RU"/>
          </w:rPr>
          <w:delText xml:space="preserve"> </w:delText>
        </w:r>
      </w:del>
      <w:r w:rsidRPr="003159E9">
        <w:rPr>
          <w:kern w:val="28"/>
          <w:sz w:val="24"/>
          <w:szCs w:val="24"/>
          <w:lang w:val="en-US" w:eastAsia="ru-RU"/>
        </w:rPr>
        <w:t xml:space="preserve">administrators should take additional control and protection measures for the confidential data on the mobile device that leaves the </w:t>
      </w:r>
      <w:r>
        <w:rPr>
          <w:kern w:val="28"/>
          <w:sz w:val="24"/>
          <w:szCs w:val="24"/>
          <w:lang w:val="en-US" w:eastAsia="ru-RU"/>
        </w:rPr>
        <w:t>boundaries</w:t>
      </w:r>
      <w:r w:rsidRPr="003159E9">
        <w:rPr>
          <w:kern w:val="28"/>
          <w:sz w:val="24"/>
          <w:szCs w:val="24"/>
          <w:lang w:val="en-US" w:eastAsia="ru-RU"/>
        </w:rPr>
        <w:t xml:space="preserve"> of the organization. </w:t>
      </w:r>
      <w:r>
        <w:rPr>
          <w:kern w:val="28"/>
          <w:sz w:val="24"/>
          <w:szCs w:val="24"/>
          <w:lang w:val="en-US" w:eastAsia="ru-RU"/>
        </w:rPr>
        <w:t>Generally, t</w:t>
      </w:r>
      <w:r w:rsidRPr="003159E9">
        <w:rPr>
          <w:kern w:val="28"/>
          <w:sz w:val="24"/>
          <w:szCs w:val="24"/>
          <w:lang w:val="en-US" w:eastAsia="ru-RU"/>
        </w:rPr>
        <w:t xml:space="preserve">he most sensitive and confidential data should not be permitted to be transferred to the mobile device. However, what if the SME needs to allow the workers to work on such devices and even use them in the offline mode for the convenience and traffic reduce or even for a particular characteristic of the app or the business itself? </w:t>
      </w:r>
    </w:p>
    <w:p w:rsidR="00F533E9" w:rsidRPr="003159E9" w:rsidRDefault="00F533E9" w:rsidP="00072DD3">
      <w:pPr>
        <w:keepNext/>
        <w:keepLines/>
        <w:tabs>
          <w:tab w:val="left" w:pos="709"/>
        </w:tabs>
        <w:suppressAutoHyphens/>
        <w:spacing w:before="360" w:after="120"/>
        <w:ind w:left="360"/>
        <w:jc w:val="both"/>
        <w:outlineLvl w:val="0"/>
        <w:rPr>
          <w:kern w:val="28"/>
          <w:sz w:val="24"/>
          <w:szCs w:val="24"/>
          <w:lang w:val="en-US" w:eastAsia="ru-RU"/>
        </w:rPr>
      </w:pPr>
      <w:r w:rsidRPr="003159E9">
        <w:rPr>
          <w:kern w:val="28"/>
          <w:sz w:val="24"/>
          <w:szCs w:val="24"/>
          <w:lang w:val="en-US" w:eastAsia="ru-RU"/>
        </w:rPr>
        <w:t xml:space="preserve">From the theoretical point of view of this problem, several surveys can be considered </w:t>
      </w:r>
      <w:r w:rsidRPr="00995E44">
        <w:rPr>
          <w:kern w:val="28"/>
          <w:sz w:val="24"/>
          <w:szCs w:val="24"/>
          <w:lang w:val="en-US" w:eastAsia="ru-RU"/>
        </w:rPr>
        <w:t xml:space="preserve">[7, 8, </w:t>
      </w:r>
      <w:r w:rsidR="00A55732" w:rsidRPr="00995E44">
        <w:rPr>
          <w:kern w:val="28"/>
          <w:sz w:val="24"/>
          <w:szCs w:val="24"/>
          <w:lang w:val="en-US" w:eastAsia="ru-RU"/>
        </w:rPr>
        <w:t>1</w:t>
      </w:r>
      <w:r w:rsidR="00A55732">
        <w:rPr>
          <w:kern w:val="28"/>
          <w:sz w:val="24"/>
          <w:szCs w:val="24"/>
          <w:lang w:val="en-US" w:eastAsia="ru-RU"/>
        </w:rPr>
        <w:t>3</w:t>
      </w:r>
      <w:r w:rsidRPr="00995E44">
        <w:rPr>
          <w:kern w:val="28"/>
          <w:sz w:val="24"/>
          <w:szCs w:val="24"/>
          <w:lang w:val="en-US" w:eastAsia="ru-RU"/>
        </w:rPr>
        <w:t xml:space="preserve">, </w:t>
      </w:r>
      <w:r w:rsidR="00A55732" w:rsidRPr="00995E44">
        <w:rPr>
          <w:kern w:val="28"/>
          <w:sz w:val="24"/>
          <w:szCs w:val="24"/>
          <w:lang w:val="en-US" w:eastAsia="ru-RU"/>
        </w:rPr>
        <w:t>1</w:t>
      </w:r>
      <w:r w:rsidR="00A55732">
        <w:rPr>
          <w:kern w:val="28"/>
          <w:sz w:val="24"/>
          <w:szCs w:val="24"/>
          <w:lang w:val="en-US" w:eastAsia="ru-RU"/>
        </w:rPr>
        <w:t>4</w:t>
      </w:r>
      <w:r w:rsidRPr="00995E44">
        <w:rPr>
          <w:kern w:val="28"/>
          <w:sz w:val="24"/>
          <w:szCs w:val="24"/>
          <w:lang w:val="en-US" w:eastAsia="ru-RU"/>
        </w:rPr>
        <w:t>]</w:t>
      </w:r>
      <w:r w:rsidRPr="003159E9">
        <w:rPr>
          <w:kern w:val="28"/>
          <w:sz w:val="24"/>
          <w:szCs w:val="24"/>
          <w:lang w:val="en-US" w:eastAsia="ru-RU"/>
        </w:rPr>
        <w:t xml:space="preserve">. The common point of all </w:t>
      </w:r>
      <w:r>
        <w:rPr>
          <w:kern w:val="28"/>
          <w:sz w:val="24"/>
          <w:szCs w:val="24"/>
          <w:lang w:val="en-US" w:eastAsia="ru-RU"/>
        </w:rPr>
        <w:t xml:space="preserve">those </w:t>
      </w:r>
      <w:r w:rsidRPr="003159E9">
        <w:rPr>
          <w:kern w:val="28"/>
          <w:sz w:val="24"/>
          <w:szCs w:val="24"/>
          <w:lang w:val="en-US" w:eastAsia="ru-RU"/>
        </w:rPr>
        <w:t xml:space="preserve">surveys is the mobile cloud computing is a rapidly developing paradigm that poses many security and complexity problems. This type of systems requires new models of application and new way of using data storage services [8, </w:t>
      </w:r>
      <w:r w:rsidR="00551816">
        <w:rPr>
          <w:kern w:val="28"/>
          <w:sz w:val="24"/>
          <w:szCs w:val="24"/>
          <w:lang w:val="en-US" w:eastAsia="ru-RU"/>
        </w:rPr>
        <w:t>14</w:t>
      </w:r>
      <w:r w:rsidRPr="003159E9">
        <w:rPr>
          <w:kern w:val="28"/>
          <w:sz w:val="24"/>
          <w:szCs w:val="24"/>
          <w:lang w:val="en-US" w:eastAsia="ru-RU"/>
        </w:rPr>
        <w:t xml:space="preserve">]. An analysis of the existing models of mobile cloud computing is presented in [8, </w:t>
      </w:r>
      <w:r w:rsidR="00551816">
        <w:rPr>
          <w:kern w:val="28"/>
          <w:sz w:val="24"/>
          <w:szCs w:val="24"/>
          <w:lang w:val="en-US" w:eastAsia="ru-RU"/>
        </w:rPr>
        <w:t>14</w:t>
      </w:r>
      <w:r w:rsidRPr="003159E9">
        <w:rPr>
          <w:kern w:val="28"/>
          <w:sz w:val="24"/>
          <w:szCs w:val="24"/>
          <w:lang w:val="en-US" w:eastAsia="ru-RU"/>
        </w:rPr>
        <w:t>]. Commonly, all the models and protection schemes concentrate on the encryption properties and either perform the computations on their own [</w:t>
      </w:r>
      <w:r w:rsidR="00551816" w:rsidRPr="003159E9">
        <w:rPr>
          <w:kern w:val="28"/>
          <w:sz w:val="24"/>
          <w:szCs w:val="24"/>
          <w:lang w:val="en-US" w:eastAsia="ru-RU"/>
        </w:rPr>
        <w:t>1</w:t>
      </w:r>
      <w:r w:rsidR="00551816">
        <w:rPr>
          <w:kern w:val="28"/>
          <w:sz w:val="24"/>
          <w:szCs w:val="24"/>
          <w:lang w:val="en-US" w:eastAsia="ru-RU"/>
        </w:rPr>
        <w:t>5</w:t>
      </w:r>
      <w:r>
        <w:rPr>
          <w:kern w:val="28"/>
          <w:sz w:val="24"/>
          <w:szCs w:val="24"/>
          <w:lang w:val="en-US" w:eastAsia="ru-RU"/>
        </w:rPr>
        <w:t xml:space="preserve">, </w:t>
      </w:r>
      <w:r w:rsidR="00551816">
        <w:rPr>
          <w:kern w:val="28"/>
          <w:sz w:val="24"/>
          <w:szCs w:val="24"/>
          <w:lang w:val="en-US" w:eastAsia="ru-RU"/>
        </w:rPr>
        <w:t>16</w:t>
      </w:r>
      <w:r w:rsidRPr="003159E9">
        <w:rPr>
          <w:kern w:val="28"/>
          <w:sz w:val="24"/>
          <w:szCs w:val="24"/>
          <w:lang w:val="en-US" w:eastAsia="ru-RU"/>
        </w:rPr>
        <w:t>] or use the cloud provider to off-load the cryptographic operations [</w:t>
      </w:r>
      <w:r w:rsidR="00551816" w:rsidRPr="003159E9">
        <w:rPr>
          <w:kern w:val="28"/>
          <w:sz w:val="24"/>
          <w:szCs w:val="24"/>
          <w:lang w:val="en-US" w:eastAsia="ru-RU"/>
        </w:rPr>
        <w:t>1</w:t>
      </w:r>
      <w:r w:rsidR="00551816">
        <w:rPr>
          <w:kern w:val="28"/>
          <w:sz w:val="24"/>
          <w:szCs w:val="24"/>
          <w:lang w:val="en-US" w:eastAsia="ru-RU"/>
        </w:rPr>
        <w:t>7</w:t>
      </w:r>
      <w:r>
        <w:rPr>
          <w:kern w:val="28"/>
          <w:sz w:val="24"/>
          <w:szCs w:val="24"/>
          <w:lang w:val="en-US" w:eastAsia="ru-RU"/>
        </w:rPr>
        <w:t xml:space="preserve">, </w:t>
      </w:r>
      <w:r w:rsidR="00551816">
        <w:rPr>
          <w:kern w:val="28"/>
          <w:sz w:val="24"/>
          <w:szCs w:val="24"/>
          <w:lang w:val="en-US" w:eastAsia="ru-RU"/>
        </w:rPr>
        <w:t>18</w:t>
      </w:r>
      <w:r w:rsidRPr="003159E9">
        <w:rPr>
          <w:kern w:val="28"/>
          <w:sz w:val="24"/>
          <w:szCs w:val="24"/>
          <w:lang w:val="en-US" w:eastAsia="ru-RU"/>
        </w:rPr>
        <w:t xml:space="preserve">]. Obviously, it is natural the mobile device cannot handle </w:t>
      </w:r>
      <w:r>
        <w:rPr>
          <w:kern w:val="28"/>
          <w:sz w:val="24"/>
          <w:szCs w:val="24"/>
          <w:lang w:val="en-US" w:eastAsia="ru-RU"/>
        </w:rPr>
        <w:t>all</w:t>
      </w:r>
      <w:r w:rsidRPr="003159E9">
        <w:rPr>
          <w:kern w:val="28"/>
          <w:sz w:val="24"/>
          <w:szCs w:val="24"/>
          <w:lang w:val="en-US" w:eastAsia="ru-RU"/>
        </w:rPr>
        <w:t xml:space="preserve"> operations securely without assistance of a cloud provider, due to resource</w:t>
      </w:r>
      <w:r>
        <w:rPr>
          <w:kern w:val="28"/>
          <w:sz w:val="24"/>
          <w:szCs w:val="24"/>
          <w:lang w:val="en-US" w:eastAsia="ru-RU"/>
        </w:rPr>
        <w:t>s</w:t>
      </w:r>
      <w:r w:rsidRPr="003159E9">
        <w:rPr>
          <w:kern w:val="28"/>
          <w:sz w:val="24"/>
          <w:szCs w:val="24"/>
          <w:lang w:val="en-US" w:eastAsia="ru-RU"/>
        </w:rPr>
        <w:t xml:space="preserve"> constraint and battery limitation.</w:t>
      </w:r>
    </w:p>
    <w:p w:rsidR="00F533E9" w:rsidRPr="003159E9" w:rsidRDefault="00F533E9" w:rsidP="00072DD3">
      <w:pPr>
        <w:keepNext/>
        <w:keepLines/>
        <w:tabs>
          <w:tab w:val="left" w:pos="709"/>
        </w:tabs>
        <w:suppressAutoHyphens/>
        <w:spacing w:before="360" w:after="120"/>
        <w:ind w:left="360"/>
        <w:jc w:val="both"/>
        <w:outlineLvl w:val="0"/>
        <w:rPr>
          <w:kern w:val="28"/>
          <w:sz w:val="24"/>
          <w:szCs w:val="24"/>
          <w:lang w:val="en-US" w:eastAsia="ru-RU"/>
        </w:rPr>
      </w:pPr>
      <w:r w:rsidRPr="003159E9">
        <w:rPr>
          <w:kern w:val="28"/>
          <w:sz w:val="24"/>
          <w:szCs w:val="24"/>
          <w:lang w:val="en-US" w:eastAsia="ru-RU"/>
        </w:rPr>
        <w:t>The necessity to use schemes that function without putting load on a provider arises when it is desired to make the device less dependent on the cloud provider i.e. corporate app continues to provide the secure access to the sensitive data without connection to the network. All the currently known schemes of encryption, performing the computation, as it is discussed in [8], either use a cloud provider [</w:t>
      </w:r>
      <w:r w:rsidR="00551816" w:rsidRPr="003159E9">
        <w:rPr>
          <w:kern w:val="28"/>
          <w:sz w:val="24"/>
          <w:szCs w:val="24"/>
          <w:lang w:val="en-US" w:eastAsia="ru-RU"/>
        </w:rPr>
        <w:t>1</w:t>
      </w:r>
      <w:r w:rsidR="00551816">
        <w:rPr>
          <w:kern w:val="28"/>
          <w:sz w:val="24"/>
          <w:szCs w:val="24"/>
          <w:lang w:val="en-US" w:eastAsia="ru-RU"/>
        </w:rPr>
        <w:t>5</w:t>
      </w:r>
      <w:r w:rsidRPr="003159E9">
        <w:rPr>
          <w:kern w:val="28"/>
          <w:sz w:val="24"/>
          <w:szCs w:val="24"/>
          <w:lang w:val="en-US" w:eastAsia="ru-RU"/>
        </w:rPr>
        <w:t>], a third party trusted agent [</w:t>
      </w:r>
      <w:r w:rsidR="00551816" w:rsidRPr="003159E9">
        <w:rPr>
          <w:kern w:val="28"/>
          <w:sz w:val="24"/>
          <w:szCs w:val="24"/>
          <w:lang w:val="en-US" w:eastAsia="ru-RU"/>
        </w:rPr>
        <w:t>1</w:t>
      </w:r>
      <w:r w:rsidR="00551816">
        <w:rPr>
          <w:kern w:val="28"/>
          <w:sz w:val="24"/>
          <w:szCs w:val="24"/>
          <w:lang w:val="en-US" w:eastAsia="ru-RU"/>
        </w:rPr>
        <w:t>6</w:t>
      </w:r>
      <w:r w:rsidRPr="003159E9">
        <w:rPr>
          <w:kern w:val="28"/>
          <w:sz w:val="24"/>
          <w:szCs w:val="24"/>
          <w:lang w:val="en-US" w:eastAsia="ru-RU"/>
        </w:rPr>
        <w:t>] or a combination of both [</w:t>
      </w:r>
      <w:r w:rsidR="00551816" w:rsidRPr="003159E9">
        <w:rPr>
          <w:kern w:val="28"/>
          <w:sz w:val="24"/>
          <w:szCs w:val="24"/>
          <w:lang w:val="en-US" w:eastAsia="ru-RU"/>
        </w:rPr>
        <w:t>1</w:t>
      </w:r>
      <w:r w:rsidR="00551816">
        <w:rPr>
          <w:kern w:val="28"/>
          <w:sz w:val="24"/>
          <w:szCs w:val="24"/>
          <w:lang w:val="en-US" w:eastAsia="ru-RU"/>
        </w:rPr>
        <w:t>7</w:t>
      </w:r>
      <w:r w:rsidRPr="003159E9">
        <w:rPr>
          <w:kern w:val="28"/>
          <w:sz w:val="24"/>
          <w:szCs w:val="24"/>
          <w:lang w:val="en-US" w:eastAsia="ru-RU"/>
        </w:rPr>
        <w:t>]. In some cases, they concentrate on computational complexity without taking care of user privacy and security [</w:t>
      </w:r>
      <w:r w:rsidR="00551816" w:rsidRPr="003159E9">
        <w:rPr>
          <w:kern w:val="28"/>
          <w:sz w:val="24"/>
          <w:szCs w:val="24"/>
          <w:lang w:val="en-US" w:eastAsia="ru-RU"/>
        </w:rPr>
        <w:t>1</w:t>
      </w:r>
      <w:r w:rsidR="00551816">
        <w:rPr>
          <w:kern w:val="28"/>
          <w:sz w:val="24"/>
          <w:szCs w:val="24"/>
          <w:lang w:val="en-US" w:eastAsia="ru-RU"/>
        </w:rPr>
        <w:t>8</w:t>
      </w:r>
      <w:r w:rsidRPr="003159E9">
        <w:rPr>
          <w:kern w:val="28"/>
          <w:sz w:val="24"/>
          <w:szCs w:val="24"/>
          <w:lang w:val="en-US" w:eastAsia="ru-RU"/>
        </w:rPr>
        <w:t>].</w:t>
      </w:r>
    </w:p>
    <w:p w:rsidR="00F533E9" w:rsidRPr="003159E9" w:rsidRDefault="00F533E9" w:rsidP="00072DD3">
      <w:pPr>
        <w:keepNext/>
        <w:keepLines/>
        <w:tabs>
          <w:tab w:val="left" w:pos="709"/>
        </w:tabs>
        <w:suppressAutoHyphens/>
        <w:spacing w:before="360" w:after="120"/>
        <w:ind w:left="360"/>
        <w:jc w:val="both"/>
        <w:outlineLvl w:val="0"/>
        <w:rPr>
          <w:kern w:val="28"/>
          <w:sz w:val="24"/>
          <w:szCs w:val="24"/>
          <w:lang w:val="en-US" w:eastAsia="ru-RU"/>
        </w:rPr>
      </w:pPr>
      <w:r w:rsidRPr="003159E9">
        <w:rPr>
          <w:kern w:val="28"/>
          <w:sz w:val="24"/>
          <w:szCs w:val="24"/>
          <w:lang w:val="en-US" w:eastAsia="ru-RU"/>
        </w:rPr>
        <w:t xml:space="preserve">Therefore, from the overview of the surveys [8, </w:t>
      </w:r>
      <w:r>
        <w:rPr>
          <w:kern w:val="28"/>
          <w:sz w:val="24"/>
          <w:szCs w:val="24"/>
          <w:lang w:val="en-US" w:eastAsia="ru-RU"/>
        </w:rPr>
        <w:t>12</w:t>
      </w:r>
      <w:r w:rsidRPr="003159E9">
        <w:rPr>
          <w:kern w:val="28"/>
          <w:sz w:val="24"/>
          <w:szCs w:val="24"/>
          <w:lang w:val="en-US" w:eastAsia="ru-RU"/>
        </w:rPr>
        <w:t xml:space="preserve">, </w:t>
      </w:r>
      <w:r w:rsidR="00551816">
        <w:rPr>
          <w:kern w:val="28"/>
          <w:sz w:val="24"/>
          <w:szCs w:val="24"/>
          <w:lang w:val="en-US" w:eastAsia="ru-RU"/>
        </w:rPr>
        <w:t>14</w:t>
      </w:r>
      <w:r w:rsidRPr="003159E9">
        <w:rPr>
          <w:kern w:val="28"/>
          <w:sz w:val="24"/>
          <w:szCs w:val="24"/>
          <w:lang w:val="en-US" w:eastAsia="ru-RU"/>
        </w:rPr>
        <w:t xml:space="preserve">] </w:t>
      </w:r>
      <w:r>
        <w:rPr>
          <w:kern w:val="28"/>
          <w:sz w:val="24"/>
          <w:szCs w:val="24"/>
          <w:lang w:val="en-US" w:eastAsia="ru-RU"/>
        </w:rPr>
        <w:t>it is</w:t>
      </w:r>
      <w:r w:rsidRPr="003159E9">
        <w:rPr>
          <w:kern w:val="28"/>
          <w:sz w:val="24"/>
          <w:szCs w:val="24"/>
          <w:lang w:val="en-US" w:eastAsia="ru-RU"/>
        </w:rPr>
        <w:t xml:space="preserve"> conclude</w:t>
      </w:r>
      <w:r>
        <w:rPr>
          <w:kern w:val="28"/>
          <w:sz w:val="24"/>
          <w:szCs w:val="24"/>
          <w:lang w:val="en-US" w:eastAsia="ru-RU"/>
        </w:rPr>
        <w:t>d</w:t>
      </w:r>
      <w:r w:rsidRPr="003159E9">
        <w:rPr>
          <w:kern w:val="28"/>
          <w:sz w:val="24"/>
          <w:szCs w:val="24"/>
          <w:lang w:val="en-US" w:eastAsia="ru-RU"/>
        </w:rPr>
        <w:t xml:space="preserve"> that the well-known mobile cloud security models proposed so far, do not consider the problem of the offline security mode. In many cases the industrial providers of the mobile security API avoid the problem by completely forbidding the offline access to the protected app, i.e. SAP </w:t>
      </w:r>
      <w:proofErr w:type="spellStart"/>
      <w:r w:rsidRPr="003159E9">
        <w:rPr>
          <w:kern w:val="28"/>
          <w:sz w:val="24"/>
          <w:szCs w:val="24"/>
          <w:lang w:val="en-US" w:eastAsia="ru-RU"/>
        </w:rPr>
        <w:t>Mocona</w:t>
      </w:r>
      <w:proofErr w:type="spellEnd"/>
      <w:r w:rsidRPr="003159E9">
        <w:rPr>
          <w:kern w:val="28"/>
          <w:sz w:val="24"/>
          <w:szCs w:val="24"/>
          <w:lang w:val="en-US" w:eastAsia="ru-RU"/>
        </w:rPr>
        <w:t>, which operates as a secure app wrapping layer [</w:t>
      </w:r>
      <w:r w:rsidR="00551816" w:rsidRPr="003159E9">
        <w:rPr>
          <w:kern w:val="28"/>
          <w:sz w:val="24"/>
          <w:szCs w:val="24"/>
          <w:lang w:val="en-US" w:eastAsia="ru-RU"/>
        </w:rPr>
        <w:t>1</w:t>
      </w:r>
      <w:r w:rsidR="00551816">
        <w:rPr>
          <w:kern w:val="28"/>
          <w:sz w:val="24"/>
          <w:szCs w:val="24"/>
          <w:lang w:val="en-US" w:eastAsia="ru-RU"/>
        </w:rPr>
        <w:t>9</w:t>
      </w:r>
      <w:r w:rsidRPr="003159E9">
        <w:rPr>
          <w:kern w:val="28"/>
          <w:sz w:val="24"/>
          <w:szCs w:val="24"/>
          <w:lang w:val="en-US" w:eastAsia="ru-RU"/>
        </w:rPr>
        <w:t xml:space="preserve">]. </w:t>
      </w:r>
    </w:p>
    <w:p w:rsidR="00F533E9" w:rsidRPr="003159E9" w:rsidRDefault="00F533E9" w:rsidP="00072DD3">
      <w:pPr>
        <w:keepNext/>
        <w:keepLines/>
        <w:tabs>
          <w:tab w:val="left" w:pos="709"/>
        </w:tabs>
        <w:suppressAutoHyphens/>
        <w:spacing w:before="360" w:after="120"/>
        <w:ind w:left="360"/>
        <w:jc w:val="both"/>
        <w:outlineLvl w:val="0"/>
        <w:rPr>
          <w:kern w:val="28"/>
          <w:sz w:val="24"/>
          <w:szCs w:val="24"/>
          <w:lang w:val="en-US" w:eastAsia="ru-RU"/>
        </w:rPr>
      </w:pPr>
      <w:r w:rsidRPr="003159E9">
        <w:rPr>
          <w:kern w:val="28"/>
          <w:sz w:val="24"/>
          <w:szCs w:val="24"/>
          <w:lang w:val="en-US" w:eastAsia="ru-RU"/>
        </w:rPr>
        <w:lastRenderedPageBreak/>
        <w:t>In some cases, the SME business procedure requires such access due to various constraints such as traffic load, travelling, ease of access and many more. So far</w:t>
      </w:r>
      <w:r>
        <w:rPr>
          <w:kern w:val="28"/>
          <w:sz w:val="24"/>
          <w:szCs w:val="24"/>
          <w:lang w:val="en-US" w:eastAsia="ru-RU"/>
        </w:rPr>
        <w:t xml:space="preserve"> and to the best of our knowledge the offline mode</w:t>
      </w:r>
      <w:r w:rsidRPr="003159E9">
        <w:rPr>
          <w:kern w:val="28"/>
          <w:sz w:val="24"/>
          <w:szCs w:val="24"/>
          <w:lang w:val="en-US" w:eastAsia="ru-RU"/>
        </w:rPr>
        <w:t xml:space="preserve"> </w:t>
      </w:r>
      <w:r>
        <w:rPr>
          <w:kern w:val="28"/>
          <w:sz w:val="24"/>
          <w:szCs w:val="24"/>
          <w:lang w:val="en-US" w:eastAsia="ru-RU"/>
        </w:rPr>
        <w:t xml:space="preserve">security </w:t>
      </w:r>
      <w:r w:rsidRPr="003159E9">
        <w:rPr>
          <w:kern w:val="28"/>
          <w:sz w:val="24"/>
          <w:szCs w:val="24"/>
          <w:lang w:val="en-US" w:eastAsia="ru-RU"/>
        </w:rPr>
        <w:t>problem has not yet been deployed</w:t>
      </w:r>
      <w:r>
        <w:rPr>
          <w:kern w:val="28"/>
          <w:sz w:val="24"/>
          <w:szCs w:val="24"/>
          <w:lang w:val="en-US" w:eastAsia="ru-RU"/>
        </w:rPr>
        <w:t>,</w:t>
      </w:r>
      <w:r w:rsidRPr="003159E9">
        <w:rPr>
          <w:kern w:val="28"/>
          <w:sz w:val="24"/>
          <w:szCs w:val="24"/>
          <w:lang w:val="en-US" w:eastAsia="ru-RU"/>
        </w:rPr>
        <w:t xml:space="preserve"> neither in academia nor in the industry [7</w:t>
      </w:r>
      <w:r>
        <w:rPr>
          <w:kern w:val="28"/>
          <w:sz w:val="24"/>
          <w:szCs w:val="24"/>
          <w:lang w:val="en-US" w:eastAsia="ru-RU"/>
        </w:rPr>
        <w:t xml:space="preserve">, 8, </w:t>
      </w:r>
      <w:r w:rsidR="00551816">
        <w:rPr>
          <w:kern w:val="28"/>
          <w:sz w:val="24"/>
          <w:szCs w:val="24"/>
          <w:lang w:val="en-US" w:eastAsia="ru-RU"/>
        </w:rPr>
        <w:t>13</w:t>
      </w:r>
      <w:r>
        <w:rPr>
          <w:kern w:val="28"/>
          <w:sz w:val="24"/>
          <w:szCs w:val="24"/>
          <w:lang w:val="en-US" w:eastAsia="ru-RU"/>
        </w:rPr>
        <w:t xml:space="preserve">, </w:t>
      </w:r>
      <w:r w:rsidR="00551816">
        <w:rPr>
          <w:kern w:val="28"/>
          <w:sz w:val="24"/>
          <w:szCs w:val="24"/>
          <w:lang w:val="en-US" w:eastAsia="ru-RU"/>
        </w:rPr>
        <w:t>14</w:t>
      </w:r>
      <w:r w:rsidRPr="003159E9">
        <w:rPr>
          <w:kern w:val="28"/>
          <w:sz w:val="24"/>
          <w:szCs w:val="24"/>
          <w:lang w:val="en-US" w:eastAsia="ru-RU"/>
        </w:rPr>
        <w:t>].</w:t>
      </w:r>
      <w:r w:rsidRPr="003159E9" w:rsidDel="00787BCD">
        <w:rPr>
          <w:kern w:val="28"/>
          <w:sz w:val="24"/>
          <w:szCs w:val="24"/>
          <w:lang w:val="en-US" w:eastAsia="ru-RU"/>
        </w:rPr>
        <w:t xml:space="preserve"> </w:t>
      </w:r>
      <w:r w:rsidRPr="003159E9">
        <w:rPr>
          <w:kern w:val="28"/>
          <w:sz w:val="24"/>
          <w:szCs w:val="24"/>
          <w:lang w:val="en-US" w:eastAsia="ru-RU"/>
        </w:rPr>
        <w:t xml:space="preserve">Therefore, the main concern of this proposal is the protection of the device/app in offline mode when the functions of data protection cannot be offloaded to a cloud or a trusted party. </w:t>
      </w:r>
    </w:p>
    <w:p w:rsidR="00F533E9" w:rsidRPr="003159E9" w:rsidRDefault="00F533E9" w:rsidP="005F4C98">
      <w:pPr>
        <w:keepNext/>
        <w:keepLines/>
        <w:tabs>
          <w:tab w:val="left" w:pos="709"/>
        </w:tabs>
        <w:suppressAutoHyphens/>
        <w:spacing w:before="360" w:after="120"/>
        <w:jc w:val="both"/>
        <w:outlineLvl w:val="0"/>
        <w:rPr>
          <w:b/>
          <w:kern w:val="28"/>
          <w:sz w:val="24"/>
          <w:szCs w:val="24"/>
          <w:lang w:val="en-US" w:eastAsia="ru-RU"/>
        </w:rPr>
      </w:pPr>
      <w:r w:rsidRPr="003159E9">
        <w:rPr>
          <w:b/>
          <w:kern w:val="28"/>
          <w:sz w:val="24"/>
          <w:szCs w:val="24"/>
          <w:lang w:val="en-US" w:eastAsia="ru-RU"/>
        </w:rPr>
        <w:t>3. The client security architecture</w:t>
      </w:r>
    </w:p>
    <w:p w:rsidR="00F533E9" w:rsidRDefault="00F533E9" w:rsidP="005F4C98">
      <w:pPr>
        <w:keepNext/>
        <w:keepLines/>
        <w:tabs>
          <w:tab w:val="left" w:pos="709"/>
        </w:tabs>
        <w:suppressAutoHyphens/>
        <w:spacing w:before="360" w:after="120"/>
        <w:jc w:val="both"/>
        <w:outlineLvl w:val="0"/>
        <w:rPr>
          <w:ins w:id="38" w:author="robson" w:date="2016-02-22T22:12:00Z"/>
          <w:kern w:val="28"/>
          <w:sz w:val="24"/>
          <w:szCs w:val="24"/>
          <w:lang w:val="en-US" w:eastAsia="ru-RU"/>
        </w:rPr>
      </w:pPr>
      <w:r w:rsidRPr="003159E9">
        <w:rPr>
          <w:kern w:val="28"/>
          <w:sz w:val="24"/>
          <w:szCs w:val="24"/>
          <w:lang w:val="en-US" w:eastAsia="ru-RU"/>
        </w:rPr>
        <w:t>The approach proposed in this work describes and implements the complete lifecycle of the mobile app security infrastructure. The security processes depend on the key expiry period</w:t>
      </w:r>
      <w:r>
        <w:rPr>
          <w:kern w:val="28"/>
          <w:sz w:val="24"/>
          <w:szCs w:val="24"/>
          <w:lang w:val="en-US" w:eastAsia="ru-RU"/>
        </w:rPr>
        <w:t>, which are used to access</w:t>
      </w:r>
      <w:r w:rsidRPr="003159E9">
        <w:rPr>
          <w:kern w:val="28"/>
          <w:sz w:val="24"/>
          <w:szCs w:val="24"/>
          <w:lang w:val="en-US" w:eastAsia="ru-RU"/>
        </w:rPr>
        <w:t xml:space="preserve"> the protected storage. Once the user keys</w:t>
      </w:r>
      <w:r w:rsidRPr="00B95E9E">
        <w:rPr>
          <w:kern w:val="28"/>
          <w:sz w:val="24"/>
          <w:szCs w:val="24"/>
          <w:lang w:val="en-US" w:eastAsia="ru-RU"/>
        </w:rPr>
        <w:t xml:space="preserve"> </w:t>
      </w:r>
      <w:r w:rsidRPr="003159E9">
        <w:rPr>
          <w:kern w:val="28"/>
          <w:sz w:val="24"/>
          <w:szCs w:val="24"/>
          <w:lang w:val="en-US" w:eastAsia="ru-RU"/>
        </w:rPr>
        <w:t>expire, the user is requested to enter his valid credentials, i.e. PIN and password. The client app then sends the credentials to the server for verification. Once the new set of access keys is received, the user can access the protected files in the offline mode, without the access to the server</w:t>
      </w:r>
      <w:r>
        <w:rPr>
          <w:kern w:val="28"/>
          <w:sz w:val="24"/>
          <w:szCs w:val="24"/>
          <w:lang w:val="en-US" w:eastAsia="ru-RU"/>
        </w:rPr>
        <w:t xml:space="preserve"> (this means no further communication with the server is needed until the key expires)</w:t>
      </w:r>
      <w:r w:rsidRPr="003159E9">
        <w:rPr>
          <w:kern w:val="28"/>
          <w:sz w:val="24"/>
          <w:szCs w:val="24"/>
          <w:lang w:val="en-US" w:eastAsia="ru-RU"/>
        </w:rPr>
        <w:t xml:space="preserve">. The core set of functions and protocols can be divided into three processes as it is shown in the Figure </w:t>
      </w:r>
      <w:r>
        <w:rPr>
          <w:kern w:val="28"/>
          <w:sz w:val="24"/>
          <w:szCs w:val="24"/>
          <w:lang w:val="en-US" w:eastAsia="ru-RU"/>
        </w:rPr>
        <w:t>3.1</w:t>
      </w:r>
      <w:r w:rsidRPr="003159E9">
        <w:rPr>
          <w:kern w:val="28"/>
          <w:sz w:val="24"/>
          <w:szCs w:val="24"/>
          <w:lang w:val="en-US" w:eastAsia="ru-RU"/>
        </w:rPr>
        <w:t>:</w:t>
      </w:r>
    </w:p>
    <w:p w:rsidR="00F3359A" w:rsidRDefault="005E1DFE" w:rsidP="005F4C98">
      <w:pPr>
        <w:keepNext/>
        <w:keepLines/>
        <w:tabs>
          <w:tab w:val="left" w:pos="709"/>
        </w:tabs>
        <w:suppressAutoHyphens/>
        <w:spacing w:before="360" w:after="120"/>
        <w:jc w:val="both"/>
        <w:outlineLvl w:val="0"/>
        <w:rPr>
          <w:kern w:val="28"/>
          <w:sz w:val="24"/>
          <w:szCs w:val="24"/>
          <w:lang w:val="en-US" w:eastAsia="ru-RU"/>
        </w:rPr>
      </w:pPr>
      <w:ins w:id="39" w:author="robson" w:date="2016-02-22T22:14:00Z">
        <w:r>
          <w:rPr>
            <w:noProof/>
            <w:kern w:val="28"/>
            <w:sz w:val="24"/>
            <w:szCs w:val="24"/>
            <w:lang w:val="pt-BR" w:eastAsia="pt-BR"/>
            <w:rPrChange w:id="40" w:author="Unknown">
              <w:rPr>
                <w:noProof/>
                <w:lang w:val="pt-BR" w:eastAsia="pt-BR"/>
              </w:rPr>
            </w:rPrChange>
          </w:rPr>
          <w:drawing>
            <wp:inline distT="0" distB="0" distL="0" distR="0">
              <wp:extent cx="6152515" cy="1203325"/>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jp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52515" cy="1203325"/>
                      </a:xfrm>
                      <a:prstGeom prst="rect">
                        <a:avLst/>
                      </a:prstGeom>
                    </pic:spPr>
                  </pic:pic>
                </a:graphicData>
              </a:graphic>
            </wp:inline>
          </w:drawing>
        </w:r>
      </w:ins>
    </w:p>
    <w:p w:rsidR="00AD4D89" w:rsidRDefault="005E1DFE" w:rsidP="004539D4">
      <w:pPr>
        <w:keepNext/>
        <w:keepLines/>
        <w:tabs>
          <w:tab w:val="left" w:pos="709"/>
        </w:tabs>
        <w:suppressAutoHyphens/>
        <w:spacing w:before="360" w:after="120"/>
        <w:jc w:val="center"/>
        <w:outlineLvl w:val="0"/>
        <w:rPr>
          <w:kern w:val="28"/>
          <w:sz w:val="24"/>
          <w:szCs w:val="24"/>
          <w:lang w:val="en-US" w:eastAsia="ru-RU"/>
        </w:rPr>
      </w:pPr>
      <w:del w:id="41" w:author="robson" w:date="2016-02-22T22:14:00Z">
        <w:r>
          <w:rPr>
            <w:noProof/>
            <w:kern w:val="28"/>
            <w:sz w:val="24"/>
            <w:szCs w:val="24"/>
            <w:lang w:val="pt-BR" w:eastAsia="pt-BR"/>
            <w:rPrChange w:id="42" w:author="Unknown">
              <w:rPr>
                <w:noProof/>
                <w:lang w:val="pt-BR" w:eastAsia="pt-BR"/>
              </w:rPr>
            </w:rPrChange>
          </w:rPr>
          <w:drawing>
            <wp:inline distT="0" distB="0" distL="0" distR="0">
              <wp:extent cx="6151245" cy="1187450"/>
              <wp:effectExtent l="0" t="0" r="1905" b="0"/>
              <wp:docPr id="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1245" cy="1187450"/>
                      </a:xfrm>
                      <a:prstGeom prst="rect">
                        <a:avLst/>
                      </a:prstGeom>
                      <a:noFill/>
                      <a:ln>
                        <a:noFill/>
                      </a:ln>
                    </pic:spPr>
                  </pic:pic>
                </a:graphicData>
              </a:graphic>
            </wp:inline>
          </w:drawing>
        </w:r>
      </w:del>
    </w:p>
    <w:p w:rsidR="00F533E9" w:rsidRPr="003159E9" w:rsidRDefault="00F533E9" w:rsidP="007B76BD">
      <w:pPr>
        <w:keepNext/>
        <w:keepLines/>
        <w:tabs>
          <w:tab w:val="left" w:pos="709"/>
        </w:tabs>
        <w:suppressAutoHyphens/>
        <w:spacing w:before="360" w:after="120"/>
        <w:jc w:val="center"/>
        <w:outlineLvl w:val="0"/>
        <w:rPr>
          <w:i/>
          <w:kern w:val="28"/>
          <w:sz w:val="24"/>
          <w:szCs w:val="24"/>
          <w:lang w:val="en-US" w:eastAsia="ru-RU"/>
        </w:rPr>
      </w:pPr>
      <w:r w:rsidRPr="003159E9">
        <w:rPr>
          <w:i/>
          <w:kern w:val="28"/>
          <w:sz w:val="24"/>
          <w:szCs w:val="24"/>
          <w:lang w:val="en-US" w:eastAsia="ru-RU"/>
        </w:rPr>
        <w:t xml:space="preserve">Figure </w:t>
      </w:r>
      <w:r>
        <w:rPr>
          <w:i/>
          <w:kern w:val="28"/>
          <w:sz w:val="24"/>
          <w:szCs w:val="24"/>
          <w:lang w:val="en-US" w:eastAsia="ru-RU"/>
        </w:rPr>
        <w:t>3.1.</w:t>
      </w:r>
    </w:p>
    <w:p w:rsidR="00F533E9" w:rsidRPr="003159E9" w:rsidRDefault="00F533E9" w:rsidP="005F4C98">
      <w:pPr>
        <w:keepNext/>
        <w:keepLines/>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The mobile client architecture consists of the following modules:</w:t>
      </w:r>
    </w:p>
    <w:p w:rsidR="00AD4D89" w:rsidRDefault="00F533E9" w:rsidP="004539D4">
      <w:pPr>
        <w:pStyle w:val="PargrafodaLista"/>
        <w:keepNext/>
        <w:keepLines/>
        <w:numPr>
          <w:ilvl w:val="0"/>
          <w:numId w:val="9"/>
        </w:numPr>
        <w:tabs>
          <w:tab w:val="left" w:pos="709"/>
        </w:tabs>
        <w:suppressAutoHyphens/>
        <w:spacing w:before="360" w:after="120"/>
        <w:jc w:val="both"/>
        <w:outlineLvl w:val="0"/>
        <w:rPr>
          <w:kern w:val="28"/>
          <w:sz w:val="24"/>
          <w:szCs w:val="24"/>
          <w:lang w:val="en-US" w:eastAsia="ru-RU"/>
        </w:rPr>
      </w:pPr>
      <w:r w:rsidRPr="003159E9">
        <w:rPr>
          <w:i/>
          <w:kern w:val="28"/>
          <w:sz w:val="24"/>
          <w:szCs w:val="24"/>
          <w:lang w:val="en-US" w:eastAsia="ru-RU"/>
        </w:rPr>
        <w:t>Cryptographic functions</w:t>
      </w:r>
      <w:r>
        <w:rPr>
          <w:i/>
          <w:kern w:val="28"/>
          <w:sz w:val="24"/>
          <w:szCs w:val="24"/>
          <w:lang w:val="en-US" w:eastAsia="ru-RU"/>
        </w:rPr>
        <w:t>:</w:t>
      </w:r>
      <w:r w:rsidRPr="003159E9">
        <w:rPr>
          <w:kern w:val="28"/>
          <w:sz w:val="24"/>
          <w:szCs w:val="24"/>
          <w:lang w:val="en-US" w:eastAsia="ru-RU"/>
        </w:rPr>
        <w:t xml:space="preserve"> include the decryption (for AES and ABE) key restoration for SSS and EKE token generation procedure. While the AES-ABE hybrid encryption scheme functions both in the online and offline modes, the SSS is used only in the offline mode and the EKE generation and executions is used in the online mode. These functions will be described in the sections </w:t>
      </w:r>
      <w:r w:rsidRPr="00281A4A">
        <w:rPr>
          <w:kern w:val="28"/>
          <w:sz w:val="24"/>
          <w:szCs w:val="24"/>
          <w:highlight w:val="yellow"/>
          <w:lang w:val="en-US" w:eastAsia="ru-RU"/>
        </w:rPr>
        <w:t>5.1-5.4</w:t>
      </w:r>
      <w:r w:rsidRPr="003159E9">
        <w:rPr>
          <w:kern w:val="28"/>
          <w:sz w:val="24"/>
          <w:szCs w:val="24"/>
          <w:lang w:val="en-US" w:eastAsia="ru-RU"/>
        </w:rPr>
        <w:t>.</w:t>
      </w:r>
    </w:p>
    <w:p w:rsidR="00AD4D89" w:rsidRDefault="00F533E9" w:rsidP="004539D4">
      <w:pPr>
        <w:pStyle w:val="PargrafodaLista"/>
        <w:keepNext/>
        <w:keepLines/>
        <w:numPr>
          <w:ilvl w:val="0"/>
          <w:numId w:val="9"/>
        </w:numPr>
        <w:tabs>
          <w:tab w:val="left" w:pos="709"/>
        </w:tabs>
        <w:suppressAutoHyphens/>
        <w:spacing w:before="360" w:after="120"/>
        <w:jc w:val="both"/>
        <w:outlineLvl w:val="0"/>
        <w:rPr>
          <w:kern w:val="28"/>
          <w:sz w:val="24"/>
          <w:szCs w:val="24"/>
          <w:highlight w:val="yellow"/>
          <w:lang w:val="en-US" w:eastAsia="ru-RU"/>
        </w:rPr>
      </w:pPr>
      <w:r w:rsidRPr="003159E9">
        <w:rPr>
          <w:i/>
          <w:kern w:val="28"/>
          <w:sz w:val="24"/>
          <w:szCs w:val="24"/>
          <w:lang w:val="en-US" w:eastAsia="ru-RU"/>
        </w:rPr>
        <w:lastRenderedPageBreak/>
        <w:t>The threat intelligence infrastructure</w:t>
      </w:r>
      <w:r>
        <w:rPr>
          <w:i/>
          <w:kern w:val="28"/>
          <w:sz w:val="24"/>
          <w:szCs w:val="24"/>
          <w:lang w:val="en-US" w:eastAsia="ru-RU"/>
        </w:rPr>
        <w:t>:</w:t>
      </w:r>
      <w:r w:rsidRPr="003159E9">
        <w:rPr>
          <w:kern w:val="28"/>
          <w:sz w:val="24"/>
          <w:szCs w:val="24"/>
          <w:lang w:val="en-US" w:eastAsia="ru-RU"/>
        </w:rPr>
        <w:t xml:space="preserve"> includes simple actors such as the time counter for the key expiry period, the counter of unsuccessful tries in order to protect from brute force attack</w:t>
      </w:r>
      <w:r>
        <w:rPr>
          <w:kern w:val="28"/>
          <w:sz w:val="24"/>
          <w:szCs w:val="24"/>
          <w:lang w:val="en-US" w:eastAsia="ru-RU"/>
        </w:rPr>
        <w:t>s</w:t>
      </w:r>
      <w:r w:rsidRPr="003159E9">
        <w:rPr>
          <w:kern w:val="28"/>
          <w:sz w:val="24"/>
          <w:szCs w:val="24"/>
          <w:lang w:val="en-US" w:eastAsia="ru-RU"/>
        </w:rPr>
        <w:t xml:space="preserve">, and more elaborate MOS-inspired statistics </w:t>
      </w:r>
      <w:r w:rsidR="005A09DD">
        <w:rPr>
          <w:kern w:val="28"/>
          <w:sz w:val="24"/>
          <w:szCs w:val="24"/>
          <w:lang w:val="en-US" w:eastAsia="ru-RU"/>
        </w:rPr>
        <w:t>analyzer</w:t>
      </w:r>
      <w:r w:rsidRPr="003159E9">
        <w:rPr>
          <w:kern w:val="28"/>
          <w:sz w:val="24"/>
          <w:szCs w:val="24"/>
          <w:lang w:val="en-US" w:eastAsia="ru-RU"/>
        </w:rPr>
        <w:t xml:space="preserve">. </w:t>
      </w:r>
      <w:r>
        <w:rPr>
          <w:kern w:val="28"/>
          <w:sz w:val="24"/>
          <w:szCs w:val="24"/>
          <w:lang w:val="en-US" w:eastAsia="ru-RU"/>
        </w:rPr>
        <w:t>F</w:t>
      </w:r>
      <w:r w:rsidRPr="003159E9">
        <w:rPr>
          <w:kern w:val="28"/>
          <w:sz w:val="24"/>
          <w:szCs w:val="24"/>
          <w:lang w:val="en-US" w:eastAsia="ru-RU"/>
        </w:rPr>
        <w:t xml:space="preserve">unctions </w:t>
      </w:r>
      <w:r>
        <w:rPr>
          <w:kern w:val="28"/>
          <w:sz w:val="24"/>
          <w:szCs w:val="24"/>
          <w:lang w:val="en-US" w:eastAsia="ru-RU"/>
        </w:rPr>
        <w:t xml:space="preserve">such as </w:t>
      </w:r>
      <w:r w:rsidRPr="003159E9">
        <w:rPr>
          <w:kern w:val="28"/>
          <w:sz w:val="24"/>
          <w:szCs w:val="24"/>
          <w:lang w:val="en-US" w:eastAsia="ru-RU"/>
        </w:rPr>
        <w:t xml:space="preserve">alerting and </w:t>
      </w:r>
      <w:r>
        <w:rPr>
          <w:kern w:val="28"/>
          <w:sz w:val="24"/>
          <w:szCs w:val="24"/>
          <w:lang w:val="en-US" w:eastAsia="ru-RU"/>
        </w:rPr>
        <w:t>deleting the expired key</w:t>
      </w:r>
      <w:r w:rsidRPr="003159E9">
        <w:rPr>
          <w:kern w:val="28"/>
          <w:sz w:val="24"/>
          <w:szCs w:val="24"/>
          <w:lang w:val="en-US" w:eastAsia="ru-RU"/>
        </w:rPr>
        <w:t xml:space="preserve"> belong to this block as well. These functions will be described in the </w:t>
      </w:r>
      <w:r w:rsidRPr="00281A4A">
        <w:rPr>
          <w:kern w:val="28"/>
          <w:sz w:val="24"/>
          <w:szCs w:val="24"/>
          <w:highlight w:val="yellow"/>
          <w:lang w:val="en-US" w:eastAsia="ru-RU"/>
        </w:rPr>
        <w:t>section 5.5</w:t>
      </w:r>
    </w:p>
    <w:p w:rsidR="00AD4D89" w:rsidRDefault="00F533E9" w:rsidP="004539D4">
      <w:pPr>
        <w:pStyle w:val="PargrafodaLista"/>
        <w:keepNext/>
        <w:keepLines/>
        <w:numPr>
          <w:ilvl w:val="0"/>
          <w:numId w:val="9"/>
        </w:numPr>
        <w:tabs>
          <w:tab w:val="left" w:pos="709"/>
        </w:tabs>
        <w:suppressAutoHyphens/>
        <w:spacing w:before="360" w:after="120"/>
        <w:jc w:val="both"/>
        <w:outlineLvl w:val="0"/>
        <w:rPr>
          <w:kern w:val="28"/>
          <w:sz w:val="24"/>
          <w:szCs w:val="24"/>
          <w:lang w:val="en-US" w:eastAsia="ru-RU"/>
        </w:rPr>
      </w:pPr>
      <w:r w:rsidRPr="003159E9">
        <w:rPr>
          <w:i/>
          <w:kern w:val="28"/>
          <w:sz w:val="24"/>
          <w:szCs w:val="24"/>
          <w:lang w:val="en-US" w:eastAsia="ru-RU"/>
        </w:rPr>
        <w:t>The communication with server</w:t>
      </w:r>
      <w:r>
        <w:rPr>
          <w:kern w:val="28"/>
          <w:sz w:val="24"/>
          <w:szCs w:val="24"/>
          <w:lang w:val="en-US" w:eastAsia="ru-RU"/>
        </w:rPr>
        <w:t xml:space="preserve">: </w:t>
      </w:r>
      <w:r w:rsidRPr="003159E9">
        <w:rPr>
          <w:kern w:val="28"/>
          <w:sz w:val="24"/>
          <w:szCs w:val="24"/>
          <w:lang w:val="en-US" w:eastAsia="ru-RU"/>
        </w:rPr>
        <w:t>includes the separate sender and receiver to check the user credentials and receiver new keys which acts based on the EKE</w:t>
      </w:r>
      <w:r>
        <w:rPr>
          <w:kern w:val="28"/>
          <w:sz w:val="24"/>
          <w:szCs w:val="24"/>
          <w:lang w:val="en-US" w:eastAsia="ru-RU"/>
        </w:rPr>
        <w:t xml:space="preserve"> protocol</w:t>
      </w:r>
      <w:r w:rsidRPr="003159E9">
        <w:rPr>
          <w:kern w:val="28"/>
          <w:sz w:val="24"/>
          <w:szCs w:val="24"/>
          <w:lang w:val="en-US" w:eastAsia="ru-RU"/>
        </w:rPr>
        <w:t xml:space="preserve">. The remaining data like access list and files can be sent via unprotected channels. </w:t>
      </w:r>
      <w:r w:rsidRPr="00281A4A">
        <w:rPr>
          <w:kern w:val="28"/>
          <w:sz w:val="24"/>
          <w:szCs w:val="24"/>
          <w:highlight w:val="yellow"/>
          <w:lang w:val="en-US" w:eastAsia="ru-RU"/>
        </w:rPr>
        <w:t xml:space="preserve">Section </w:t>
      </w:r>
      <w:r>
        <w:rPr>
          <w:kern w:val="28"/>
          <w:sz w:val="24"/>
          <w:szCs w:val="24"/>
          <w:highlight w:val="yellow"/>
          <w:lang w:val="en-US" w:eastAsia="ru-RU"/>
        </w:rPr>
        <w:t>3.1</w:t>
      </w:r>
      <w:r w:rsidRPr="003159E9">
        <w:rPr>
          <w:kern w:val="28"/>
          <w:sz w:val="24"/>
          <w:szCs w:val="24"/>
          <w:lang w:val="en-US" w:eastAsia="ru-RU"/>
        </w:rPr>
        <w:t xml:space="preserve"> briefly discusses the communication with the server, but </w:t>
      </w:r>
      <w:r>
        <w:rPr>
          <w:kern w:val="28"/>
          <w:sz w:val="24"/>
          <w:szCs w:val="24"/>
          <w:lang w:val="en-US" w:eastAsia="ru-RU"/>
        </w:rPr>
        <w:t>it is also</w:t>
      </w:r>
      <w:r w:rsidRPr="003159E9">
        <w:rPr>
          <w:kern w:val="28"/>
          <w:sz w:val="24"/>
          <w:szCs w:val="24"/>
          <w:lang w:val="en-US" w:eastAsia="ru-RU"/>
        </w:rPr>
        <w:t xml:space="preserve"> </w:t>
      </w:r>
      <w:r>
        <w:rPr>
          <w:kern w:val="28"/>
          <w:sz w:val="24"/>
          <w:szCs w:val="24"/>
          <w:lang w:val="en-US" w:eastAsia="ru-RU"/>
        </w:rPr>
        <w:t xml:space="preserve">an intention </w:t>
      </w:r>
      <w:r w:rsidRPr="003159E9">
        <w:rPr>
          <w:kern w:val="28"/>
          <w:sz w:val="24"/>
          <w:szCs w:val="24"/>
          <w:lang w:val="en-US" w:eastAsia="ru-RU"/>
        </w:rPr>
        <w:t>to make it a subject of our next work.</w:t>
      </w:r>
    </w:p>
    <w:p w:rsidR="00AD4D89" w:rsidRDefault="00F533E9" w:rsidP="004539D4">
      <w:pPr>
        <w:pStyle w:val="PargrafodaLista"/>
        <w:keepNext/>
        <w:keepLines/>
        <w:numPr>
          <w:ilvl w:val="0"/>
          <w:numId w:val="9"/>
        </w:numPr>
        <w:tabs>
          <w:tab w:val="left" w:pos="709"/>
        </w:tabs>
        <w:suppressAutoHyphens/>
        <w:spacing w:before="360" w:after="120"/>
        <w:jc w:val="both"/>
        <w:outlineLvl w:val="0"/>
        <w:rPr>
          <w:kern w:val="28"/>
          <w:sz w:val="24"/>
          <w:szCs w:val="24"/>
          <w:lang w:val="en-US" w:eastAsia="ru-RU"/>
        </w:rPr>
      </w:pPr>
      <w:r w:rsidRPr="003159E9">
        <w:rPr>
          <w:i/>
          <w:kern w:val="28"/>
          <w:sz w:val="24"/>
          <w:szCs w:val="24"/>
          <w:lang w:val="en-US" w:eastAsia="ru-RU"/>
        </w:rPr>
        <w:t>The storage</w:t>
      </w:r>
      <w:r>
        <w:rPr>
          <w:i/>
          <w:kern w:val="28"/>
          <w:sz w:val="24"/>
          <w:szCs w:val="24"/>
          <w:lang w:val="en-US" w:eastAsia="ru-RU"/>
        </w:rPr>
        <w:t>:</w:t>
      </w:r>
      <w:r w:rsidRPr="003159E9">
        <w:rPr>
          <w:kern w:val="28"/>
          <w:sz w:val="24"/>
          <w:szCs w:val="24"/>
          <w:lang w:val="en-US" w:eastAsia="ru-RU"/>
        </w:rPr>
        <w:t xml:space="preserve"> </w:t>
      </w:r>
      <w:r>
        <w:rPr>
          <w:kern w:val="28"/>
          <w:sz w:val="24"/>
          <w:szCs w:val="24"/>
          <w:lang w:val="en-US" w:eastAsia="ru-RU"/>
        </w:rPr>
        <w:t xml:space="preserve">it </w:t>
      </w:r>
      <w:r w:rsidRPr="003159E9">
        <w:rPr>
          <w:kern w:val="28"/>
          <w:sz w:val="24"/>
          <w:szCs w:val="24"/>
          <w:lang w:val="en-US" w:eastAsia="ru-RU"/>
        </w:rPr>
        <w:t xml:space="preserve">can be </w:t>
      </w:r>
      <w:r>
        <w:rPr>
          <w:kern w:val="28"/>
          <w:sz w:val="24"/>
          <w:szCs w:val="24"/>
          <w:lang w:val="en-US" w:eastAsia="ru-RU"/>
        </w:rPr>
        <w:t>divided</w:t>
      </w:r>
      <w:r w:rsidRPr="003159E9">
        <w:rPr>
          <w:kern w:val="28"/>
          <w:sz w:val="24"/>
          <w:szCs w:val="24"/>
          <w:lang w:val="en-US" w:eastAsia="ru-RU"/>
        </w:rPr>
        <w:t xml:space="preserve"> in two parts</w:t>
      </w:r>
      <w:r>
        <w:rPr>
          <w:kern w:val="28"/>
          <w:sz w:val="24"/>
          <w:szCs w:val="24"/>
          <w:lang w:val="en-US" w:eastAsia="ru-RU"/>
        </w:rPr>
        <w:t xml:space="preserve"> – </w:t>
      </w:r>
      <w:r w:rsidRPr="003159E9">
        <w:rPr>
          <w:kern w:val="28"/>
          <w:sz w:val="24"/>
          <w:szCs w:val="24"/>
          <w:lang w:val="en-US" w:eastAsia="ru-RU"/>
        </w:rPr>
        <w:t xml:space="preserve">temporary and permanent. While the files and file keys are stored permanently in order to reduce </w:t>
      </w:r>
      <w:r>
        <w:rPr>
          <w:kern w:val="28"/>
          <w:sz w:val="24"/>
          <w:szCs w:val="24"/>
          <w:lang w:val="en-US" w:eastAsia="ru-RU"/>
        </w:rPr>
        <w:t xml:space="preserve">unnecessary </w:t>
      </w:r>
      <w:r w:rsidRPr="003159E9">
        <w:rPr>
          <w:kern w:val="28"/>
          <w:sz w:val="24"/>
          <w:szCs w:val="24"/>
          <w:lang w:val="en-US" w:eastAsia="ru-RU"/>
        </w:rPr>
        <w:t>traffic and the resource usage on client, the ABE keys and the key storage protection data are temporary. The unprotected files stored in the mobile client app memory are not the subject of the security architecture</w:t>
      </w:r>
      <w:r>
        <w:rPr>
          <w:kern w:val="28"/>
          <w:sz w:val="24"/>
          <w:szCs w:val="24"/>
          <w:lang w:val="en-US" w:eastAsia="ru-RU"/>
        </w:rPr>
        <w:t>.</w:t>
      </w:r>
    </w:p>
    <w:p w:rsidR="00F533E9" w:rsidRDefault="00F533E9" w:rsidP="005F4C98">
      <w:pPr>
        <w:keepNext/>
        <w:keepLines/>
        <w:tabs>
          <w:tab w:val="left" w:pos="709"/>
        </w:tabs>
        <w:suppressAutoHyphens/>
        <w:spacing w:before="360" w:after="120"/>
        <w:ind w:left="720"/>
        <w:jc w:val="both"/>
        <w:outlineLvl w:val="0"/>
        <w:rPr>
          <w:ins w:id="43" w:author="robson" w:date="2016-02-22T22:17:00Z"/>
          <w:kern w:val="28"/>
          <w:sz w:val="24"/>
          <w:szCs w:val="24"/>
          <w:lang w:val="en-US" w:eastAsia="ru-RU"/>
        </w:rPr>
      </w:pPr>
      <w:r w:rsidRPr="003159E9">
        <w:rPr>
          <w:kern w:val="28"/>
          <w:sz w:val="24"/>
          <w:szCs w:val="24"/>
          <w:lang w:val="en-US" w:eastAsia="ru-RU"/>
        </w:rPr>
        <w:t xml:space="preserve">The figure </w:t>
      </w:r>
      <w:r>
        <w:rPr>
          <w:kern w:val="28"/>
          <w:sz w:val="24"/>
          <w:szCs w:val="24"/>
          <w:lang w:val="en-US" w:eastAsia="ru-RU"/>
        </w:rPr>
        <w:t>3.2</w:t>
      </w:r>
      <w:r w:rsidRPr="003159E9">
        <w:rPr>
          <w:kern w:val="28"/>
          <w:sz w:val="24"/>
          <w:szCs w:val="24"/>
          <w:lang w:val="en-US" w:eastAsia="ru-RU"/>
        </w:rPr>
        <w:t xml:space="preserve"> illustrates the client security architecture:</w:t>
      </w:r>
    </w:p>
    <w:p w:rsidR="00F3359A" w:rsidRDefault="005E1DFE" w:rsidP="005F4C98">
      <w:pPr>
        <w:keepNext/>
        <w:keepLines/>
        <w:tabs>
          <w:tab w:val="left" w:pos="709"/>
        </w:tabs>
        <w:suppressAutoHyphens/>
        <w:spacing w:before="360" w:after="120"/>
        <w:ind w:left="720"/>
        <w:jc w:val="both"/>
        <w:outlineLvl w:val="0"/>
        <w:rPr>
          <w:kern w:val="28"/>
          <w:sz w:val="24"/>
          <w:szCs w:val="24"/>
          <w:lang w:val="en-US" w:eastAsia="ru-RU"/>
        </w:rPr>
      </w:pPr>
      <w:ins w:id="44" w:author="robson" w:date="2016-02-22T22:17:00Z">
        <w:r>
          <w:rPr>
            <w:noProof/>
            <w:kern w:val="28"/>
            <w:sz w:val="24"/>
            <w:szCs w:val="24"/>
            <w:lang w:val="pt-BR" w:eastAsia="pt-BR"/>
            <w:rPrChange w:id="45" w:author="Unknown">
              <w:rPr>
                <w:noProof/>
                <w:lang w:val="pt-BR" w:eastAsia="pt-BR"/>
              </w:rPr>
            </w:rPrChange>
          </w:rPr>
          <w:drawing>
            <wp:inline distT="0" distB="0" distL="0" distR="0">
              <wp:extent cx="5085672" cy="2975084"/>
              <wp:effectExtent l="0" t="0" r="127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jp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86579" cy="2975615"/>
                      </a:xfrm>
                      <a:prstGeom prst="rect">
                        <a:avLst/>
                      </a:prstGeom>
                    </pic:spPr>
                  </pic:pic>
                </a:graphicData>
              </a:graphic>
            </wp:inline>
          </w:drawing>
        </w:r>
      </w:ins>
    </w:p>
    <w:p w:rsidR="005E1DFE" w:rsidRDefault="005E1DFE">
      <w:pPr>
        <w:keepNext/>
        <w:keepLines/>
        <w:tabs>
          <w:tab w:val="left" w:pos="709"/>
        </w:tabs>
        <w:suppressAutoHyphens/>
        <w:spacing w:before="360" w:after="120"/>
        <w:jc w:val="center"/>
        <w:outlineLvl w:val="0"/>
        <w:rPr>
          <w:kern w:val="28"/>
          <w:sz w:val="24"/>
          <w:szCs w:val="24"/>
          <w:lang w:val="en-US" w:eastAsia="ru-RU"/>
        </w:rPr>
        <w:pPrChange w:id="46" w:author="thiago Pereira" w:date="2016-02-17T00:27:00Z">
          <w:pPr>
            <w:keepNext/>
            <w:keepLines/>
            <w:tabs>
              <w:tab w:val="left" w:pos="709"/>
            </w:tabs>
            <w:suppressAutoHyphens/>
            <w:spacing w:before="360" w:after="120"/>
            <w:jc w:val="both"/>
            <w:outlineLvl w:val="0"/>
          </w:pPr>
        </w:pPrChange>
      </w:pPr>
      <w:del w:id="47" w:author="robson" w:date="2016-02-22T22:17:00Z">
        <w:r>
          <w:rPr>
            <w:noProof/>
            <w:kern w:val="28"/>
            <w:sz w:val="24"/>
            <w:szCs w:val="24"/>
            <w:lang w:val="pt-BR" w:eastAsia="pt-BR"/>
            <w:rPrChange w:id="48" w:author="Unknown">
              <w:rPr>
                <w:noProof/>
                <w:lang w:val="pt-BR" w:eastAsia="pt-BR"/>
              </w:rPr>
            </w:rPrChange>
          </w:rPr>
          <w:lastRenderedPageBreak/>
          <w:drawing>
            <wp:inline distT="0" distB="0" distL="0" distR="0">
              <wp:extent cx="5307965" cy="3099435"/>
              <wp:effectExtent l="0" t="0" r="6985" b="5715"/>
              <wp:docPr id="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7965" cy="3099435"/>
                      </a:xfrm>
                      <a:prstGeom prst="rect">
                        <a:avLst/>
                      </a:prstGeom>
                      <a:noFill/>
                      <a:ln>
                        <a:noFill/>
                      </a:ln>
                    </pic:spPr>
                  </pic:pic>
                </a:graphicData>
              </a:graphic>
            </wp:inline>
          </w:drawing>
        </w:r>
      </w:del>
    </w:p>
    <w:p w:rsidR="00F533E9" w:rsidRDefault="00F533E9" w:rsidP="00EB1279">
      <w:pPr>
        <w:pStyle w:val="PargrafodaLista"/>
        <w:keepNext/>
        <w:keepLines/>
        <w:tabs>
          <w:tab w:val="left" w:pos="709"/>
        </w:tabs>
        <w:suppressAutoHyphens/>
        <w:spacing w:before="360" w:after="120"/>
        <w:ind w:left="360"/>
        <w:jc w:val="center"/>
        <w:outlineLvl w:val="0"/>
        <w:rPr>
          <w:i/>
          <w:kern w:val="28"/>
          <w:sz w:val="24"/>
          <w:szCs w:val="24"/>
          <w:lang w:val="en-US" w:eastAsia="ru-RU"/>
        </w:rPr>
      </w:pPr>
      <w:r w:rsidRPr="003159E9">
        <w:rPr>
          <w:i/>
          <w:kern w:val="28"/>
          <w:sz w:val="24"/>
          <w:szCs w:val="24"/>
          <w:lang w:val="en-US" w:eastAsia="ru-RU"/>
        </w:rPr>
        <w:t xml:space="preserve">Figure </w:t>
      </w:r>
      <w:r>
        <w:rPr>
          <w:i/>
          <w:kern w:val="28"/>
          <w:sz w:val="24"/>
          <w:szCs w:val="24"/>
          <w:lang w:val="en-US" w:eastAsia="ru-RU"/>
        </w:rPr>
        <w:t>3.2: Mobile security infrastructure</w:t>
      </w:r>
    </w:p>
    <w:p w:rsidR="00F533E9" w:rsidRPr="003159E9" w:rsidRDefault="00F533E9" w:rsidP="00EB1279">
      <w:pPr>
        <w:pStyle w:val="PargrafodaLista"/>
        <w:keepNext/>
        <w:keepLines/>
        <w:tabs>
          <w:tab w:val="left" w:pos="709"/>
        </w:tabs>
        <w:suppressAutoHyphens/>
        <w:spacing w:before="360" w:after="120"/>
        <w:ind w:left="360"/>
        <w:jc w:val="center"/>
        <w:outlineLvl w:val="0"/>
        <w:rPr>
          <w:i/>
          <w:kern w:val="28"/>
          <w:sz w:val="24"/>
          <w:szCs w:val="24"/>
          <w:lang w:val="en-US" w:eastAsia="ru-RU"/>
        </w:rPr>
      </w:pPr>
    </w:p>
    <w:p w:rsidR="00F533E9" w:rsidRPr="003159E9" w:rsidRDefault="00F533E9" w:rsidP="00EB1279">
      <w:pPr>
        <w:pStyle w:val="PargrafodaLista"/>
        <w:keepNext/>
        <w:keepLines/>
        <w:tabs>
          <w:tab w:val="left" w:pos="709"/>
        </w:tabs>
        <w:suppressAutoHyphens/>
        <w:spacing w:before="360" w:after="120"/>
        <w:ind w:left="360"/>
        <w:jc w:val="both"/>
        <w:outlineLvl w:val="0"/>
        <w:rPr>
          <w:b/>
          <w:kern w:val="28"/>
          <w:sz w:val="24"/>
          <w:szCs w:val="24"/>
          <w:lang w:val="en-US" w:eastAsia="ru-RU"/>
        </w:rPr>
      </w:pPr>
    </w:p>
    <w:p w:rsidR="00F533E9" w:rsidRPr="003159E9" w:rsidRDefault="00F533E9" w:rsidP="00EB1279">
      <w:pPr>
        <w:pStyle w:val="PargrafodaLista"/>
        <w:keepNext/>
        <w:keepLines/>
        <w:tabs>
          <w:tab w:val="left" w:pos="709"/>
        </w:tabs>
        <w:suppressAutoHyphens/>
        <w:spacing w:before="360" w:after="120"/>
        <w:ind w:left="360"/>
        <w:jc w:val="both"/>
        <w:outlineLvl w:val="0"/>
        <w:rPr>
          <w:b/>
          <w:kern w:val="28"/>
          <w:sz w:val="24"/>
          <w:szCs w:val="24"/>
          <w:lang w:val="en-US" w:eastAsia="ru-RU"/>
        </w:rPr>
      </w:pPr>
      <w:r w:rsidRPr="003159E9">
        <w:rPr>
          <w:b/>
          <w:kern w:val="28"/>
          <w:sz w:val="24"/>
          <w:szCs w:val="24"/>
          <w:lang w:val="en-US" w:eastAsia="ru-RU"/>
        </w:rPr>
        <w:t>3.1. Online mode</w:t>
      </w:r>
    </w:p>
    <w:p w:rsidR="00F533E9" w:rsidRDefault="00F533E9" w:rsidP="00440896">
      <w:pPr>
        <w:keepNext/>
        <w:keepLines/>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 xml:space="preserve">This section briefly outlines the main processes and functions in the online mode. The detailed description of this mode will be </w:t>
      </w:r>
      <w:r>
        <w:rPr>
          <w:kern w:val="28"/>
          <w:sz w:val="24"/>
          <w:szCs w:val="24"/>
          <w:lang w:val="en-US" w:eastAsia="ru-RU"/>
        </w:rPr>
        <w:t>subject to be published</w:t>
      </w:r>
      <w:r w:rsidRPr="003159E9">
        <w:rPr>
          <w:kern w:val="28"/>
          <w:sz w:val="24"/>
          <w:szCs w:val="24"/>
          <w:lang w:val="en-US" w:eastAsia="ru-RU"/>
        </w:rPr>
        <w:t xml:space="preserve"> in another paper. The connection to the network allows verifying the user credentials with the help of the protected cloud server. The communication with the cloud is secured by means of the encrypted key exchange protocol </w:t>
      </w:r>
      <w:r w:rsidRPr="00995E44">
        <w:rPr>
          <w:kern w:val="28"/>
          <w:sz w:val="24"/>
          <w:szCs w:val="24"/>
          <w:lang w:val="en-US" w:eastAsia="ru-RU"/>
        </w:rPr>
        <w:t>[</w:t>
      </w:r>
      <w:r w:rsidR="002411D4">
        <w:rPr>
          <w:kern w:val="28"/>
          <w:sz w:val="24"/>
          <w:szCs w:val="24"/>
          <w:lang w:val="en-US" w:eastAsia="ru-RU"/>
        </w:rPr>
        <w:t>2</w:t>
      </w:r>
      <w:r w:rsidR="00551816">
        <w:rPr>
          <w:kern w:val="28"/>
          <w:sz w:val="24"/>
          <w:szCs w:val="24"/>
          <w:lang w:val="en-US" w:eastAsia="ru-RU"/>
        </w:rPr>
        <w:t>0</w:t>
      </w:r>
      <w:r w:rsidRPr="00995E44">
        <w:rPr>
          <w:kern w:val="28"/>
          <w:sz w:val="24"/>
          <w:szCs w:val="24"/>
          <w:lang w:val="en-US" w:eastAsia="ru-RU"/>
        </w:rPr>
        <w:t>], [</w:t>
      </w:r>
      <w:r w:rsidR="00551816" w:rsidRPr="00995E44">
        <w:rPr>
          <w:kern w:val="28"/>
          <w:sz w:val="24"/>
          <w:szCs w:val="24"/>
          <w:lang w:val="en-US" w:eastAsia="ru-RU"/>
        </w:rPr>
        <w:t>2</w:t>
      </w:r>
      <w:r w:rsidR="00551816">
        <w:rPr>
          <w:kern w:val="28"/>
          <w:sz w:val="24"/>
          <w:szCs w:val="24"/>
          <w:lang w:val="en-US" w:eastAsia="ru-RU"/>
        </w:rPr>
        <w:t>1</w:t>
      </w:r>
      <w:r w:rsidRPr="00995E44">
        <w:rPr>
          <w:kern w:val="28"/>
          <w:sz w:val="24"/>
          <w:szCs w:val="24"/>
          <w:lang w:val="en-US" w:eastAsia="ru-RU"/>
        </w:rPr>
        <w:t>]</w:t>
      </w:r>
      <w:r w:rsidRPr="003159E9">
        <w:rPr>
          <w:kern w:val="28"/>
          <w:sz w:val="24"/>
          <w:szCs w:val="24"/>
          <w:lang w:val="en-US" w:eastAsia="ru-RU"/>
        </w:rPr>
        <w:t xml:space="preserve"> and serves to receive the new set of keys, files and send the collected log information. The client app operations in the online mode are as </w:t>
      </w:r>
      <w:r>
        <w:rPr>
          <w:kern w:val="28"/>
          <w:sz w:val="24"/>
          <w:szCs w:val="24"/>
          <w:lang w:val="en-US" w:eastAsia="ru-RU"/>
        </w:rPr>
        <w:t>represented in figure 3.3.</w:t>
      </w:r>
    </w:p>
    <w:p w:rsidR="00AD4D89" w:rsidRDefault="004539D4" w:rsidP="004539D4">
      <w:pPr>
        <w:keepNext/>
        <w:keepLines/>
        <w:tabs>
          <w:tab w:val="left" w:pos="709"/>
        </w:tabs>
        <w:suppressAutoHyphens/>
        <w:spacing w:before="360" w:after="120"/>
        <w:jc w:val="center"/>
        <w:outlineLvl w:val="0"/>
        <w:rPr>
          <w:kern w:val="28"/>
          <w:sz w:val="24"/>
          <w:szCs w:val="24"/>
          <w:lang w:val="en-US" w:eastAsia="ru-RU"/>
        </w:rPr>
      </w:pPr>
      <w:r>
        <w:rPr>
          <w:noProof/>
          <w:kern w:val="28"/>
          <w:sz w:val="24"/>
          <w:szCs w:val="24"/>
          <w:lang w:val="pt-BR" w:eastAsia="pt-BR"/>
        </w:rPr>
        <w:drawing>
          <wp:inline distT="0" distB="0" distL="0" distR="0">
            <wp:extent cx="5147945" cy="2760980"/>
            <wp:effectExtent l="0" t="0" r="0" b="1270"/>
            <wp:docPr id="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7945" cy="2760980"/>
                    </a:xfrm>
                    <a:prstGeom prst="rect">
                      <a:avLst/>
                    </a:prstGeom>
                    <a:noFill/>
                    <a:ln>
                      <a:noFill/>
                    </a:ln>
                  </pic:spPr>
                </pic:pic>
              </a:graphicData>
            </a:graphic>
          </wp:inline>
        </w:drawing>
      </w:r>
    </w:p>
    <w:p w:rsidR="00F533E9" w:rsidRPr="003159E9" w:rsidRDefault="00F533E9" w:rsidP="007D06F5">
      <w:pPr>
        <w:pStyle w:val="PargrafodaLista"/>
        <w:keepNext/>
        <w:keepLines/>
        <w:tabs>
          <w:tab w:val="left" w:pos="709"/>
        </w:tabs>
        <w:suppressAutoHyphens/>
        <w:spacing w:before="360" w:after="120"/>
        <w:ind w:left="360"/>
        <w:jc w:val="center"/>
        <w:outlineLvl w:val="0"/>
        <w:rPr>
          <w:i/>
          <w:kern w:val="28"/>
          <w:sz w:val="24"/>
          <w:szCs w:val="24"/>
          <w:lang w:val="en-US" w:eastAsia="ru-RU"/>
        </w:rPr>
      </w:pPr>
      <w:r w:rsidRPr="003159E9">
        <w:rPr>
          <w:i/>
          <w:kern w:val="28"/>
          <w:sz w:val="24"/>
          <w:szCs w:val="24"/>
          <w:lang w:val="en-US" w:eastAsia="ru-RU"/>
        </w:rPr>
        <w:lastRenderedPageBreak/>
        <w:t xml:space="preserve">Figure </w:t>
      </w:r>
      <w:r>
        <w:rPr>
          <w:i/>
          <w:kern w:val="28"/>
          <w:sz w:val="24"/>
          <w:szCs w:val="24"/>
          <w:lang w:val="en-US" w:eastAsia="ru-RU"/>
        </w:rPr>
        <w:t>3.3</w:t>
      </w:r>
      <w:r w:rsidRPr="00995E44">
        <w:rPr>
          <w:kern w:val="28"/>
          <w:sz w:val="24"/>
          <w:szCs w:val="24"/>
          <w:lang w:val="en-US" w:eastAsia="ru-RU"/>
        </w:rPr>
        <w:t>: Online mode operations</w:t>
      </w:r>
    </w:p>
    <w:p w:rsidR="00F533E9" w:rsidRPr="003159E9" w:rsidRDefault="00F533E9" w:rsidP="007D3F58">
      <w:pPr>
        <w:keepNext/>
        <w:keepLines/>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 xml:space="preserve">The communication with server is necessary once the key is expired. This allows </w:t>
      </w:r>
      <w:del w:id="49" w:author="robson" w:date="2016-02-22T22:18:00Z">
        <w:r w:rsidRPr="003159E9" w:rsidDel="0004721B">
          <w:rPr>
            <w:kern w:val="28"/>
            <w:sz w:val="24"/>
            <w:szCs w:val="24"/>
            <w:lang w:val="en-US" w:eastAsia="ru-RU"/>
          </w:rPr>
          <w:delText>to optimize</w:delText>
        </w:r>
      </w:del>
      <w:ins w:id="50" w:author="robson" w:date="2016-02-22T22:18:00Z">
        <w:r w:rsidR="0004721B" w:rsidRPr="003159E9">
          <w:rPr>
            <w:kern w:val="28"/>
            <w:sz w:val="24"/>
            <w:szCs w:val="24"/>
            <w:lang w:val="en-US" w:eastAsia="ru-RU"/>
          </w:rPr>
          <w:t>optimizing</w:t>
        </w:r>
      </w:ins>
      <w:r w:rsidRPr="003159E9">
        <w:rPr>
          <w:kern w:val="28"/>
          <w:sz w:val="24"/>
          <w:szCs w:val="24"/>
          <w:lang w:val="en-US" w:eastAsia="ru-RU"/>
        </w:rPr>
        <w:t xml:space="preserve"> the load on the network </w:t>
      </w:r>
      <w:r>
        <w:rPr>
          <w:kern w:val="28"/>
          <w:sz w:val="24"/>
          <w:szCs w:val="24"/>
          <w:lang w:val="en-US" w:eastAsia="ru-RU"/>
        </w:rPr>
        <w:t>once</w:t>
      </w:r>
      <w:r w:rsidRPr="003159E9">
        <w:rPr>
          <w:kern w:val="28"/>
          <w:sz w:val="24"/>
          <w:szCs w:val="24"/>
          <w:lang w:val="en-US" w:eastAsia="ru-RU"/>
        </w:rPr>
        <w:t xml:space="preserve"> the traffic is reduced to the discrete sessions. In such environment it is important to keep track of the time synchronization both on server and on client in parallel in order to avoid malicious user behavior</w:t>
      </w:r>
      <w:r>
        <w:rPr>
          <w:kern w:val="28"/>
          <w:sz w:val="24"/>
          <w:szCs w:val="24"/>
          <w:lang w:val="en-US" w:eastAsia="ru-RU"/>
        </w:rPr>
        <w:t xml:space="preserve"> messing up with time attacks</w:t>
      </w:r>
      <w:r w:rsidRPr="003159E9">
        <w:rPr>
          <w:kern w:val="28"/>
          <w:sz w:val="24"/>
          <w:szCs w:val="24"/>
          <w:lang w:val="en-US" w:eastAsia="ru-RU"/>
        </w:rPr>
        <w:t>.</w:t>
      </w:r>
    </w:p>
    <w:p w:rsidR="00F533E9" w:rsidRDefault="00F533E9" w:rsidP="007D3F58">
      <w:pPr>
        <w:jc w:val="both"/>
        <w:rPr>
          <w:sz w:val="24"/>
          <w:szCs w:val="24"/>
          <w:lang w:val="en-US"/>
        </w:rPr>
      </w:pPr>
      <w:r w:rsidRPr="003159E9">
        <w:rPr>
          <w:sz w:val="24"/>
          <w:szCs w:val="24"/>
          <w:lang w:val="en-US"/>
        </w:rPr>
        <w:t xml:space="preserve">The operation of the online mode starts from the client app sending the following token to server by means of EKE: DEV_PASS+TIME+PASS+PIN in order to </w:t>
      </w:r>
      <w:r>
        <w:rPr>
          <w:sz w:val="24"/>
          <w:szCs w:val="24"/>
          <w:lang w:val="en-US"/>
        </w:rPr>
        <w:t>validate</w:t>
      </w:r>
      <w:r w:rsidRPr="003159E9">
        <w:rPr>
          <w:sz w:val="24"/>
          <w:szCs w:val="24"/>
          <w:lang w:val="en-US"/>
        </w:rPr>
        <w:t xml:space="preserve"> his identity </w:t>
      </w:r>
      <w:r w:rsidRPr="006E292E">
        <w:rPr>
          <w:sz w:val="24"/>
          <w:szCs w:val="24"/>
          <w:lang w:val="en-US"/>
        </w:rPr>
        <w:t>and the identity of the user to the server</w:t>
      </w:r>
      <w:r w:rsidRPr="003159E9">
        <w:rPr>
          <w:sz w:val="24"/>
          <w:szCs w:val="24"/>
          <w:lang w:val="en-US"/>
        </w:rPr>
        <w:t>.</w:t>
      </w:r>
      <w:r w:rsidRPr="003159E9" w:rsidDel="00D21507">
        <w:rPr>
          <w:sz w:val="24"/>
          <w:szCs w:val="24"/>
          <w:lang w:val="en-US"/>
        </w:rPr>
        <w:t xml:space="preserve"> </w:t>
      </w:r>
      <w:r w:rsidRPr="003159E9">
        <w:rPr>
          <w:sz w:val="24"/>
          <w:szCs w:val="24"/>
          <w:lang w:val="en-US"/>
        </w:rPr>
        <w:t>This value serves as a proof that the device and the user are the ones with which server communicated previously.</w:t>
      </w:r>
      <w:r>
        <w:rPr>
          <w:sz w:val="24"/>
          <w:szCs w:val="24"/>
          <w:lang w:val="en-US"/>
        </w:rPr>
        <w:t xml:space="preserve"> </w:t>
      </w:r>
      <w:r w:rsidRPr="003159E9">
        <w:rPr>
          <w:sz w:val="24"/>
          <w:szCs w:val="24"/>
          <w:lang w:val="en-US"/>
        </w:rPr>
        <w:t>After performing the verification the server sends the new DEV_PASS (calculated) and TIME to the mobile app by means of established EKE session. After that server can send the new encrypted key set and encrypted files to the client app in the clear.</w:t>
      </w:r>
      <w:r>
        <w:rPr>
          <w:sz w:val="24"/>
          <w:szCs w:val="24"/>
          <w:lang w:val="en-US"/>
        </w:rPr>
        <w:t xml:space="preserve"> </w:t>
      </w:r>
      <w:r w:rsidRPr="003159E9">
        <w:rPr>
          <w:sz w:val="24"/>
          <w:szCs w:val="24"/>
          <w:lang w:val="en-US"/>
        </w:rPr>
        <w:t xml:space="preserve">The online workflow diagram is presented in Figure </w:t>
      </w:r>
      <w:r>
        <w:rPr>
          <w:sz w:val="24"/>
          <w:szCs w:val="24"/>
          <w:lang w:val="en-US"/>
        </w:rPr>
        <w:t>3.4.</w:t>
      </w:r>
    </w:p>
    <w:p w:rsidR="00F533E9" w:rsidRPr="003159E9" w:rsidRDefault="00F533E9" w:rsidP="007D3F58">
      <w:pPr>
        <w:jc w:val="both"/>
        <w:rPr>
          <w:sz w:val="24"/>
          <w:szCs w:val="24"/>
          <w:lang w:val="en-US"/>
        </w:rPr>
      </w:pPr>
    </w:p>
    <w:p w:rsidR="00AD4D89" w:rsidRDefault="004539D4" w:rsidP="006E292E">
      <w:pPr>
        <w:jc w:val="center"/>
        <w:rPr>
          <w:sz w:val="24"/>
          <w:szCs w:val="24"/>
          <w:lang w:val="en-US"/>
        </w:rPr>
      </w:pPr>
      <w:r>
        <w:rPr>
          <w:noProof/>
          <w:sz w:val="24"/>
          <w:szCs w:val="24"/>
          <w:lang w:val="pt-BR" w:eastAsia="pt-BR"/>
        </w:rPr>
        <w:drawing>
          <wp:inline distT="0" distB="0" distL="0" distR="0">
            <wp:extent cx="4494530" cy="2190750"/>
            <wp:effectExtent l="0" t="0" r="1270" b="0"/>
            <wp:docPr id="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94530" cy="2190750"/>
                    </a:xfrm>
                    <a:prstGeom prst="rect">
                      <a:avLst/>
                    </a:prstGeom>
                    <a:noFill/>
                    <a:ln>
                      <a:noFill/>
                    </a:ln>
                  </pic:spPr>
                </pic:pic>
              </a:graphicData>
            </a:graphic>
          </wp:inline>
        </w:drawing>
      </w:r>
    </w:p>
    <w:p w:rsidR="00F533E9" w:rsidRPr="00281A4A" w:rsidRDefault="00F533E9" w:rsidP="00281A4A">
      <w:pPr>
        <w:jc w:val="both"/>
        <w:rPr>
          <w:sz w:val="24"/>
          <w:szCs w:val="24"/>
          <w:lang w:val="en-US"/>
        </w:rPr>
      </w:pPr>
    </w:p>
    <w:p w:rsidR="00F533E9" w:rsidRPr="003159E9" w:rsidRDefault="00F533E9" w:rsidP="00440896">
      <w:pPr>
        <w:rPr>
          <w:i/>
          <w:sz w:val="24"/>
          <w:szCs w:val="24"/>
          <w:lang w:val="en-US"/>
        </w:rPr>
      </w:pPr>
    </w:p>
    <w:p w:rsidR="00F533E9" w:rsidRPr="003159E9" w:rsidRDefault="00F533E9" w:rsidP="00440896">
      <w:pPr>
        <w:rPr>
          <w:i/>
          <w:sz w:val="24"/>
          <w:szCs w:val="24"/>
          <w:lang w:val="en-US"/>
        </w:rPr>
      </w:pPr>
      <w:r w:rsidRPr="003159E9">
        <w:rPr>
          <w:i/>
          <w:sz w:val="24"/>
          <w:szCs w:val="24"/>
          <w:lang w:val="en-US"/>
        </w:rPr>
        <w:tab/>
      </w:r>
      <w:r w:rsidRPr="003159E9">
        <w:rPr>
          <w:i/>
          <w:sz w:val="24"/>
          <w:szCs w:val="24"/>
          <w:lang w:val="en-US"/>
        </w:rPr>
        <w:tab/>
      </w:r>
      <w:r w:rsidRPr="003159E9">
        <w:rPr>
          <w:i/>
          <w:sz w:val="24"/>
          <w:szCs w:val="24"/>
          <w:lang w:val="en-US"/>
        </w:rPr>
        <w:tab/>
      </w:r>
      <w:r w:rsidRPr="003159E9">
        <w:rPr>
          <w:i/>
          <w:sz w:val="24"/>
          <w:szCs w:val="24"/>
          <w:lang w:val="en-US"/>
        </w:rPr>
        <w:tab/>
        <w:t xml:space="preserve">Figure </w:t>
      </w:r>
      <w:r>
        <w:rPr>
          <w:i/>
          <w:sz w:val="24"/>
          <w:szCs w:val="24"/>
          <w:lang w:val="en-US"/>
        </w:rPr>
        <w:t>3.4</w:t>
      </w:r>
      <w:r w:rsidRPr="003159E9">
        <w:rPr>
          <w:i/>
          <w:sz w:val="24"/>
          <w:szCs w:val="24"/>
          <w:lang w:val="en-US"/>
        </w:rPr>
        <w:t xml:space="preserve">: </w:t>
      </w:r>
      <w:r w:rsidRPr="003159E9">
        <w:rPr>
          <w:lang w:val="en-US"/>
        </w:rPr>
        <w:t xml:space="preserve">Online </w:t>
      </w:r>
      <w:r w:rsidR="004539D4">
        <w:rPr>
          <w:lang w:val="en-US"/>
        </w:rPr>
        <w:t xml:space="preserve">authorization </w:t>
      </w:r>
      <w:r w:rsidRPr="003159E9">
        <w:rPr>
          <w:lang w:val="en-US"/>
        </w:rPr>
        <w:t>workflow diagram.</w:t>
      </w:r>
    </w:p>
    <w:p w:rsidR="00F533E9" w:rsidRPr="003159E9" w:rsidRDefault="00F533E9" w:rsidP="00440896">
      <w:pPr>
        <w:rPr>
          <w:i/>
          <w:sz w:val="24"/>
          <w:szCs w:val="24"/>
          <w:lang w:val="en-US"/>
        </w:rPr>
      </w:pPr>
    </w:p>
    <w:p w:rsidR="00F533E9" w:rsidRPr="003159E9" w:rsidRDefault="00F533E9" w:rsidP="007D3F58">
      <w:pPr>
        <w:ind w:firstLine="720"/>
        <w:jc w:val="both"/>
        <w:rPr>
          <w:kern w:val="28"/>
          <w:sz w:val="24"/>
          <w:szCs w:val="24"/>
          <w:lang w:val="en-US" w:eastAsia="ru-RU"/>
        </w:rPr>
      </w:pPr>
      <w:r>
        <w:rPr>
          <w:sz w:val="24"/>
          <w:szCs w:val="24"/>
          <w:lang w:val="en-US"/>
        </w:rPr>
        <w:t>This model</w:t>
      </w:r>
      <w:r w:rsidRPr="003159E9">
        <w:rPr>
          <w:sz w:val="24"/>
          <w:szCs w:val="24"/>
          <w:lang w:val="en-US"/>
        </w:rPr>
        <w:t xml:space="preserve"> propose</w:t>
      </w:r>
      <w:r>
        <w:rPr>
          <w:sz w:val="24"/>
          <w:szCs w:val="24"/>
          <w:lang w:val="en-US"/>
        </w:rPr>
        <w:t>s</w:t>
      </w:r>
      <w:r w:rsidRPr="003159E9">
        <w:rPr>
          <w:sz w:val="24"/>
          <w:szCs w:val="24"/>
          <w:lang w:val="en-US"/>
        </w:rPr>
        <w:t xml:space="preserve"> to use light-weighted EKE for the fast communication with server communication like </w:t>
      </w:r>
      <w:r w:rsidRPr="00F50654">
        <w:rPr>
          <w:sz w:val="24"/>
          <w:szCs w:val="24"/>
          <w:lang w:val="en-US"/>
        </w:rPr>
        <w:t>J-PAKE [</w:t>
      </w:r>
      <w:r w:rsidR="00551816">
        <w:rPr>
          <w:sz w:val="24"/>
          <w:szCs w:val="24"/>
          <w:lang w:val="en-US"/>
        </w:rPr>
        <w:t>20</w:t>
      </w:r>
      <w:r w:rsidRPr="00F50654">
        <w:rPr>
          <w:sz w:val="24"/>
          <w:szCs w:val="24"/>
          <w:lang w:val="en-US"/>
        </w:rPr>
        <w:t xml:space="preserve">, </w:t>
      </w:r>
      <w:r w:rsidR="00551816" w:rsidRPr="00F50654">
        <w:rPr>
          <w:sz w:val="24"/>
          <w:szCs w:val="24"/>
          <w:lang w:val="en-US"/>
        </w:rPr>
        <w:t>2</w:t>
      </w:r>
      <w:r w:rsidR="00551816">
        <w:rPr>
          <w:sz w:val="24"/>
          <w:szCs w:val="24"/>
          <w:lang w:val="en-US"/>
        </w:rPr>
        <w:t>1</w:t>
      </w:r>
      <w:r w:rsidRPr="00F50654">
        <w:rPr>
          <w:sz w:val="24"/>
          <w:szCs w:val="24"/>
          <w:lang w:val="en-US"/>
        </w:rPr>
        <w:t xml:space="preserve">] </w:t>
      </w:r>
      <w:del w:id="51" w:author="robson" w:date="2016-02-22T22:18:00Z">
        <w:r w:rsidRPr="00F50654" w:rsidDel="0004721B">
          <w:rPr>
            <w:sz w:val="24"/>
            <w:szCs w:val="24"/>
            <w:lang w:val="en-US"/>
          </w:rPr>
          <w:delText xml:space="preserve"> </w:delText>
        </w:r>
      </w:del>
      <w:r w:rsidRPr="00F50654">
        <w:rPr>
          <w:sz w:val="24"/>
          <w:szCs w:val="24"/>
          <w:lang w:val="en-US"/>
        </w:rPr>
        <w:t>or SIS-based EKE [</w:t>
      </w:r>
      <w:r w:rsidR="00551816" w:rsidRPr="00F50654">
        <w:rPr>
          <w:sz w:val="24"/>
          <w:szCs w:val="24"/>
          <w:lang w:val="en-US"/>
        </w:rPr>
        <w:t>2</w:t>
      </w:r>
      <w:r w:rsidR="00551816">
        <w:rPr>
          <w:sz w:val="24"/>
          <w:szCs w:val="24"/>
          <w:lang w:val="en-US"/>
        </w:rPr>
        <w:t>2</w:t>
      </w:r>
      <w:r w:rsidRPr="00F50654">
        <w:rPr>
          <w:sz w:val="24"/>
          <w:szCs w:val="24"/>
          <w:lang w:val="en-US"/>
        </w:rPr>
        <w:t>].</w:t>
      </w:r>
      <w:r w:rsidRPr="003159E9">
        <w:rPr>
          <w:sz w:val="24"/>
          <w:szCs w:val="24"/>
          <w:lang w:val="en-US"/>
        </w:rPr>
        <w:t xml:space="preserve"> SIS is a public key encryption that avoids generating the big primes</w:t>
      </w:r>
      <w:r>
        <w:rPr>
          <w:sz w:val="24"/>
          <w:szCs w:val="24"/>
          <w:lang w:val="en-US"/>
        </w:rPr>
        <w:t xml:space="preserve">, </w:t>
      </w:r>
      <w:r w:rsidRPr="003159E9">
        <w:rPr>
          <w:sz w:val="24"/>
          <w:szCs w:val="24"/>
          <w:lang w:val="en-US"/>
        </w:rPr>
        <w:t xml:space="preserve">thus </w:t>
      </w:r>
      <w:r>
        <w:rPr>
          <w:sz w:val="24"/>
          <w:szCs w:val="24"/>
          <w:lang w:val="en-US"/>
        </w:rPr>
        <w:t xml:space="preserve">it </w:t>
      </w:r>
      <w:r w:rsidRPr="003159E9">
        <w:rPr>
          <w:sz w:val="24"/>
          <w:szCs w:val="24"/>
          <w:lang w:val="en-US"/>
        </w:rPr>
        <w:t xml:space="preserve">can be used for the secure key </w:t>
      </w:r>
      <w:r w:rsidRPr="00F50654">
        <w:rPr>
          <w:sz w:val="24"/>
          <w:szCs w:val="24"/>
          <w:lang w:val="en-US"/>
        </w:rPr>
        <w:t>exchange [2</w:t>
      </w:r>
      <w:r w:rsidR="00551816">
        <w:rPr>
          <w:sz w:val="24"/>
          <w:szCs w:val="24"/>
          <w:lang w:val="en-US"/>
        </w:rPr>
        <w:t>2</w:t>
      </w:r>
      <w:r w:rsidRPr="00F50654">
        <w:rPr>
          <w:sz w:val="24"/>
          <w:szCs w:val="24"/>
          <w:lang w:val="en-US"/>
        </w:rPr>
        <w:t>], [</w:t>
      </w:r>
      <w:r w:rsidR="00551816" w:rsidRPr="00F50654">
        <w:rPr>
          <w:sz w:val="24"/>
          <w:szCs w:val="24"/>
          <w:lang w:val="en-US"/>
        </w:rPr>
        <w:t>2</w:t>
      </w:r>
      <w:r w:rsidR="00551816">
        <w:rPr>
          <w:sz w:val="24"/>
          <w:szCs w:val="24"/>
          <w:lang w:val="en-US"/>
        </w:rPr>
        <w:t>3</w:t>
      </w:r>
      <w:r w:rsidRPr="00F50654">
        <w:rPr>
          <w:sz w:val="24"/>
          <w:szCs w:val="24"/>
          <w:lang w:val="en-US"/>
        </w:rPr>
        <w:t>].</w:t>
      </w:r>
      <w:r w:rsidRPr="003159E9">
        <w:rPr>
          <w:sz w:val="24"/>
          <w:szCs w:val="24"/>
          <w:lang w:val="en-US"/>
        </w:rPr>
        <w:t xml:space="preserve"> EKE </w:t>
      </w:r>
      <w:r>
        <w:rPr>
          <w:sz w:val="24"/>
          <w:szCs w:val="24"/>
          <w:lang w:val="en-US"/>
        </w:rPr>
        <w:t>is performed</w:t>
      </w:r>
      <w:r w:rsidRPr="003159E9">
        <w:rPr>
          <w:sz w:val="24"/>
          <w:szCs w:val="24"/>
          <w:lang w:val="en-US"/>
        </w:rPr>
        <w:t xml:space="preserve"> as soon as the key is expired and the client asks the user to synchronize with the server. </w:t>
      </w:r>
      <w:r>
        <w:rPr>
          <w:sz w:val="24"/>
          <w:szCs w:val="24"/>
          <w:lang w:val="en-US"/>
        </w:rPr>
        <w:t xml:space="preserve">The security system based on the efficient SIS-EKE protocol is a subject of our next paper. </w:t>
      </w:r>
      <w:r w:rsidRPr="003159E9">
        <w:rPr>
          <w:sz w:val="24"/>
          <w:szCs w:val="24"/>
          <w:lang w:val="en-US"/>
        </w:rPr>
        <w:t xml:space="preserve">Note that the EKE is not required to send the </w:t>
      </w:r>
      <w:r>
        <w:rPr>
          <w:sz w:val="24"/>
          <w:szCs w:val="24"/>
          <w:lang w:val="en-US"/>
        </w:rPr>
        <w:t xml:space="preserve">encrypted </w:t>
      </w:r>
      <w:r w:rsidRPr="003159E9">
        <w:rPr>
          <w:sz w:val="24"/>
          <w:szCs w:val="24"/>
          <w:lang w:val="en-US"/>
        </w:rPr>
        <w:t>files or statistics.</w:t>
      </w:r>
      <w:r w:rsidRPr="003159E9">
        <w:rPr>
          <w:b/>
          <w:kern w:val="28"/>
          <w:sz w:val="24"/>
          <w:szCs w:val="24"/>
          <w:lang w:val="en-US" w:eastAsia="ru-RU"/>
        </w:rPr>
        <w:t xml:space="preserve"> </w:t>
      </w:r>
      <w:r>
        <w:rPr>
          <w:kern w:val="28"/>
          <w:sz w:val="24"/>
          <w:szCs w:val="24"/>
          <w:lang w:val="en-US" w:eastAsia="ru-RU"/>
        </w:rPr>
        <w:t>The current implementation of mobile app uses J-PAKE protocol. I</w:t>
      </w:r>
      <w:r w:rsidRPr="003159E9">
        <w:rPr>
          <w:kern w:val="28"/>
          <w:sz w:val="24"/>
          <w:szCs w:val="24"/>
          <w:lang w:val="en-US" w:eastAsia="ru-RU"/>
        </w:rPr>
        <w:t xml:space="preserve">t is not the subject of this paper </w:t>
      </w:r>
      <w:r>
        <w:rPr>
          <w:kern w:val="28"/>
          <w:sz w:val="24"/>
          <w:szCs w:val="24"/>
          <w:lang w:val="en-US" w:eastAsia="ru-RU"/>
        </w:rPr>
        <w:t>to</w:t>
      </w:r>
      <w:r w:rsidRPr="003159E9">
        <w:rPr>
          <w:kern w:val="28"/>
          <w:sz w:val="24"/>
          <w:szCs w:val="24"/>
          <w:lang w:val="en-US" w:eastAsia="ru-RU"/>
        </w:rPr>
        <w:t xml:space="preserve"> describe the </w:t>
      </w:r>
      <w:r>
        <w:rPr>
          <w:kern w:val="28"/>
          <w:sz w:val="24"/>
          <w:szCs w:val="24"/>
          <w:lang w:val="en-US" w:eastAsia="ru-RU"/>
        </w:rPr>
        <w:t xml:space="preserve">J-PAKE </w:t>
      </w:r>
      <w:r w:rsidRPr="003159E9">
        <w:rPr>
          <w:kern w:val="28"/>
          <w:sz w:val="24"/>
          <w:szCs w:val="24"/>
          <w:lang w:val="en-US" w:eastAsia="ru-RU"/>
        </w:rPr>
        <w:t xml:space="preserve">protocol </w:t>
      </w:r>
      <w:r w:rsidRPr="00F50654">
        <w:rPr>
          <w:kern w:val="28"/>
          <w:sz w:val="24"/>
          <w:szCs w:val="24"/>
          <w:lang w:val="en-US" w:eastAsia="ru-RU"/>
        </w:rPr>
        <w:t>and analysis in detail as it is analyzed in [</w:t>
      </w:r>
      <w:r w:rsidR="00551816">
        <w:rPr>
          <w:kern w:val="28"/>
          <w:sz w:val="24"/>
          <w:szCs w:val="24"/>
          <w:lang w:val="en-US" w:eastAsia="ru-RU"/>
        </w:rPr>
        <w:t>20</w:t>
      </w:r>
      <w:r w:rsidRPr="00F50654">
        <w:rPr>
          <w:kern w:val="28"/>
          <w:sz w:val="24"/>
          <w:szCs w:val="24"/>
          <w:lang w:val="en-US" w:eastAsia="ru-RU"/>
        </w:rPr>
        <w:t xml:space="preserve">, </w:t>
      </w:r>
      <w:r w:rsidR="00551816" w:rsidRPr="00F50654">
        <w:rPr>
          <w:kern w:val="28"/>
          <w:sz w:val="24"/>
          <w:szCs w:val="24"/>
          <w:lang w:val="en-US" w:eastAsia="ru-RU"/>
        </w:rPr>
        <w:t>2</w:t>
      </w:r>
      <w:r w:rsidR="00551816">
        <w:rPr>
          <w:kern w:val="28"/>
          <w:sz w:val="24"/>
          <w:szCs w:val="24"/>
          <w:lang w:val="en-US" w:eastAsia="ru-RU"/>
        </w:rPr>
        <w:t>1</w:t>
      </w:r>
      <w:r w:rsidRPr="00F50654">
        <w:rPr>
          <w:kern w:val="28"/>
          <w:sz w:val="24"/>
          <w:szCs w:val="24"/>
          <w:lang w:val="en-US" w:eastAsia="ru-RU"/>
        </w:rPr>
        <w:t xml:space="preserve">, </w:t>
      </w:r>
      <w:r w:rsidR="00551816" w:rsidRPr="00F50654">
        <w:rPr>
          <w:kern w:val="28"/>
          <w:sz w:val="24"/>
          <w:szCs w:val="24"/>
          <w:lang w:val="en-US" w:eastAsia="ru-RU"/>
        </w:rPr>
        <w:t>2</w:t>
      </w:r>
      <w:r w:rsidR="00551816">
        <w:rPr>
          <w:kern w:val="28"/>
          <w:sz w:val="24"/>
          <w:szCs w:val="24"/>
          <w:lang w:val="en-US" w:eastAsia="ru-RU"/>
        </w:rPr>
        <w:t>4</w:t>
      </w:r>
      <w:r w:rsidRPr="00F50654">
        <w:rPr>
          <w:kern w:val="28"/>
          <w:sz w:val="24"/>
          <w:szCs w:val="24"/>
          <w:lang w:val="en-US" w:eastAsia="ru-RU"/>
        </w:rPr>
        <w:t>].</w:t>
      </w:r>
    </w:p>
    <w:p w:rsidR="00F533E9" w:rsidRPr="003159E9" w:rsidRDefault="00F533E9" w:rsidP="007D3F58">
      <w:pPr>
        <w:ind w:firstLine="720"/>
        <w:rPr>
          <w:kern w:val="28"/>
          <w:sz w:val="24"/>
          <w:szCs w:val="24"/>
          <w:lang w:val="en-US" w:eastAsia="ru-RU"/>
        </w:rPr>
      </w:pPr>
    </w:p>
    <w:p w:rsidR="00F533E9" w:rsidRPr="003159E9" w:rsidRDefault="00F533E9" w:rsidP="007D3F58">
      <w:pPr>
        <w:ind w:firstLine="720"/>
        <w:rPr>
          <w:b/>
          <w:kern w:val="28"/>
          <w:sz w:val="24"/>
          <w:szCs w:val="24"/>
          <w:lang w:val="en-US" w:eastAsia="ru-RU"/>
        </w:rPr>
      </w:pPr>
      <w:r w:rsidRPr="003159E9">
        <w:rPr>
          <w:kern w:val="28"/>
          <w:sz w:val="24"/>
          <w:szCs w:val="24"/>
          <w:lang w:val="en-US" w:eastAsia="ru-RU"/>
        </w:rPr>
        <w:t xml:space="preserve">4. </w:t>
      </w:r>
      <w:r w:rsidRPr="003159E9">
        <w:rPr>
          <w:b/>
          <w:kern w:val="28"/>
          <w:sz w:val="24"/>
          <w:szCs w:val="24"/>
          <w:lang w:val="en-US" w:eastAsia="ru-RU"/>
        </w:rPr>
        <w:t xml:space="preserve">Offline mode: our </w:t>
      </w:r>
      <w:r>
        <w:rPr>
          <w:b/>
          <w:kern w:val="28"/>
          <w:sz w:val="24"/>
          <w:szCs w:val="24"/>
          <w:lang w:val="en-US" w:eastAsia="ru-RU"/>
        </w:rPr>
        <w:t xml:space="preserve">proposed </w:t>
      </w:r>
      <w:r w:rsidRPr="003159E9">
        <w:rPr>
          <w:b/>
          <w:kern w:val="28"/>
          <w:sz w:val="24"/>
          <w:szCs w:val="24"/>
          <w:lang w:val="en-US" w:eastAsia="ru-RU"/>
        </w:rPr>
        <w:t>model and solution</w:t>
      </w:r>
    </w:p>
    <w:p w:rsidR="00F533E9" w:rsidRDefault="00F533E9" w:rsidP="007D3F58">
      <w:pPr>
        <w:ind w:firstLine="720"/>
        <w:rPr>
          <w:kern w:val="28"/>
          <w:sz w:val="24"/>
          <w:szCs w:val="24"/>
          <w:lang w:val="en-US" w:eastAsia="ru-RU"/>
        </w:rPr>
      </w:pPr>
    </w:p>
    <w:p w:rsidR="00F533E9" w:rsidRDefault="00F533E9" w:rsidP="00281A4A">
      <w:pPr>
        <w:ind w:firstLine="720"/>
        <w:jc w:val="both"/>
        <w:rPr>
          <w:kern w:val="28"/>
          <w:sz w:val="24"/>
          <w:szCs w:val="24"/>
          <w:lang w:val="en-US" w:eastAsia="ru-RU"/>
        </w:rPr>
      </w:pPr>
      <w:r w:rsidRPr="003159E9">
        <w:rPr>
          <w:kern w:val="28"/>
          <w:sz w:val="24"/>
          <w:szCs w:val="24"/>
          <w:lang w:val="en-US" w:eastAsia="ru-RU"/>
        </w:rPr>
        <w:t xml:space="preserve">This </w:t>
      </w:r>
      <w:r>
        <w:rPr>
          <w:kern w:val="28"/>
          <w:sz w:val="24"/>
          <w:szCs w:val="24"/>
          <w:lang w:val="en-US" w:eastAsia="ru-RU"/>
        </w:rPr>
        <w:t>section</w:t>
      </w:r>
      <w:r w:rsidRPr="003159E9">
        <w:rPr>
          <w:kern w:val="28"/>
          <w:sz w:val="24"/>
          <w:szCs w:val="24"/>
          <w:lang w:val="en-US" w:eastAsia="ru-RU"/>
        </w:rPr>
        <w:t xml:space="preserve"> proposes an open model of the mobile device protection mechanisms in which the security is supported both in online and offline modes. Currently, the systems of mobile device protection, to the best of the authors’ knowledge, follow the model where the protected mobile client can operate only when it is connected to the cloud, which is not always convenient for the end-user. The basic principles of the mobile device protection here</w:t>
      </w:r>
      <w:r>
        <w:rPr>
          <w:kern w:val="28"/>
          <w:sz w:val="24"/>
          <w:szCs w:val="24"/>
          <w:lang w:val="en-US" w:eastAsia="ru-RU"/>
        </w:rPr>
        <w:t>in</w:t>
      </w:r>
      <w:r w:rsidRPr="003159E9">
        <w:rPr>
          <w:kern w:val="28"/>
          <w:sz w:val="24"/>
          <w:szCs w:val="24"/>
          <w:lang w:val="en-US" w:eastAsia="ru-RU"/>
        </w:rPr>
        <w:t xml:space="preserve"> proposed are: </w:t>
      </w:r>
    </w:p>
    <w:p w:rsidR="00AD4D89" w:rsidRDefault="00F533E9" w:rsidP="004539D4">
      <w:pPr>
        <w:pStyle w:val="PargrafodaLista"/>
        <w:keepNext/>
        <w:keepLines/>
        <w:numPr>
          <w:ilvl w:val="0"/>
          <w:numId w:val="2"/>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lastRenderedPageBreak/>
        <w:t>Optimized communication with the cloud when the device does not need to be constantly connected to the server due to the resource constraint and necessity to secure this communication</w:t>
      </w:r>
      <w:r>
        <w:rPr>
          <w:kern w:val="28"/>
          <w:sz w:val="24"/>
          <w:szCs w:val="24"/>
          <w:lang w:val="en-US" w:eastAsia="ru-RU"/>
        </w:rPr>
        <w:t>;</w:t>
      </w:r>
    </w:p>
    <w:p w:rsidR="00AD4D89" w:rsidRDefault="00F533E9" w:rsidP="004539D4">
      <w:pPr>
        <w:pStyle w:val="PargrafodaLista"/>
        <w:keepNext/>
        <w:keepLines/>
        <w:numPr>
          <w:ilvl w:val="0"/>
          <w:numId w:val="2"/>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Implementation of reliable cryptography standards, i.e. the algorithms AES, ABE and SSS are approbated and well-known</w:t>
      </w:r>
      <w:r>
        <w:rPr>
          <w:kern w:val="28"/>
          <w:sz w:val="24"/>
          <w:szCs w:val="24"/>
          <w:lang w:val="en-US" w:eastAsia="ru-RU"/>
        </w:rPr>
        <w:t xml:space="preserve"> by industry and academia</w:t>
      </w:r>
      <w:r w:rsidRPr="003159E9">
        <w:rPr>
          <w:kern w:val="28"/>
          <w:sz w:val="24"/>
          <w:szCs w:val="24"/>
          <w:lang w:val="en-US" w:eastAsia="ru-RU"/>
        </w:rPr>
        <w:t>. The idea is not to invent obscure concepts or to invent new methods that should be evaluated before the proposed usage in the provided solution</w:t>
      </w:r>
      <w:r>
        <w:rPr>
          <w:kern w:val="28"/>
          <w:sz w:val="24"/>
          <w:szCs w:val="24"/>
          <w:lang w:val="en-US" w:eastAsia="ru-RU"/>
        </w:rPr>
        <w:t>;</w:t>
      </w:r>
    </w:p>
    <w:p w:rsidR="00AD4D89" w:rsidRDefault="00F533E9" w:rsidP="004539D4">
      <w:pPr>
        <w:pStyle w:val="PargrafodaLista"/>
        <w:keepNext/>
        <w:keepLines/>
        <w:numPr>
          <w:ilvl w:val="0"/>
          <w:numId w:val="2"/>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Optimized combination of the security mechanisms so that the mobile client does not need to perform complex computation like encryption and key generation due to its resource constraint</w:t>
      </w:r>
      <w:r>
        <w:rPr>
          <w:kern w:val="28"/>
          <w:sz w:val="24"/>
          <w:szCs w:val="24"/>
          <w:lang w:val="en-US" w:eastAsia="ru-RU"/>
        </w:rPr>
        <w:t>;</w:t>
      </w:r>
    </w:p>
    <w:p w:rsidR="00AD4D89" w:rsidRDefault="00F533E9" w:rsidP="004539D4">
      <w:pPr>
        <w:pStyle w:val="PargrafodaLista"/>
        <w:keepNext/>
        <w:keepLines/>
        <w:numPr>
          <w:ilvl w:val="0"/>
          <w:numId w:val="2"/>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Behavioral analysis of user's operations on mobile client, which can indicate anomalous or automated activities performed by attackers.</w:t>
      </w:r>
    </w:p>
    <w:p w:rsidR="00F533E9" w:rsidRPr="003159E9" w:rsidRDefault="00F533E9" w:rsidP="00D2658A">
      <w:pPr>
        <w:keepNext/>
        <w:keepLines/>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 xml:space="preserve">The most important security issues in the proposed model arise when the device goes to the offline mode and the user is still allowed to get the access to the protected </w:t>
      </w:r>
      <w:r>
        <w:rPr>
          <w:kern w:val="28"/>
          <w:sz w:val="24"/>
          <w:szCs w:val="24"/>
          <w:lang w:val="en-US" w:eastAsia="ru-RU"/>
        </w:rPr>
        <w:t>SME</w:t>
      </w:r>
      <w:r w:rsidRPr="003159E9">
        <w:rPr>
          <w:kern w:val="28"/>
          <w:sz w:val="24"/>
          <w:szCs w:val="24"/>
          <w:lang w:val="en-US" w:eastAsia="ru-RU"/>
        </w:rPr>
        <w:t xml:space="preserve"> documents. In this case, the server can neither monitor the user activity nor provide the protection methods. The security becomes the responsibility of the mobile client. Additionally, the maximum protection should be provided at the minimum resource cost. </w:t>
      </w:r>
    </w:p>
    <w:p w:rsidR="00F533E9" w:rsidRPr="003159E9" w:rsidRDefault="00F533E9" w:rsidP="00281A4A">
      <w:pPr>
        <w:keepNext/>
        <w:keepLines/>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In the online mode the mobile device uses the secure communication with the server in order to verify the validity of user</w:t>
      </w:r>
      <w:r>
        <w:rPr>
          <w:kern w:val="28"/>
          <w:sz w:val="24"/>
          <w:szCs w:val="24"/>
          <w:lang w:val="en-US" w:eastAsia="ru-RU"/>
        </w:rPr>
        <w:t>’s</w:t>
      </w:r>
      <w:r w:rsidRPr="003159E9">
        <w:rPr>
          <w:kern w:val="28"/>
          <w:sz w:val="24"/>
          <w:szCs w:val="24"/>
          <w:lang w:val="en-US" w:eastAsia="ru-RU"/>
        </w:rPr>
        <w:t xml:space="preserve"> credentials. On the contrary, the offline protection model should be approached independently. Thus, the proposal is that the authentication/authorization mechanisms in the offline mode should utilize the derived proof of the user identity. The requirements for the proof are as follows:</w:t>
      </w:r>
    </w:p>
    <w:p w:rsidR="00AD4D89" w:rsidRDefault="00F533E9" w:rsidP="004539D4">
      <w:pPr>
        <w:pStyle w:val="PargrafodaLista"/>
        <w:numPr>
          <w:ilvl w:val="0"/>
          <w:numId w:val="3"/>
        </w:numPr>
        <w:spacing w:after="200" w:line="276" w:lineRule="auto"/>
        <w:rPr>
          <w:sz w:val="24"/>
          <w:szCs w:val="24"/>
          <w:lang w:val="en-US"/>
        </w:rPr>
      </w:pPr>
      <w:r w:rsidRPr="003159E9">
        <w:rPr>
          <w:sz w:val="24"/>
          <w:szCs w:val="24"/>
          <w:lang w:val="en-US"/>
        </w:rPr>
        <w:t>The proof is derived from the previous session, in order to verify that the user is still authorized</w:t>
      </w:r>
      <w:r>
        <w:rPr>
          <w:sz w:val="24"/>
          <w:szCs w:val="24"/>
          <w:lang w:val="en-US"/>
        </w:rPr>
        <w:t>;</w:t>
      </w:r>
    </w:p>
    <w:p w:rsidR="00AD4D89" w:rsidRDefault="00F533E9" w:rsidP="004539D4">
      <w:pPr>
        <w:pStyle w:val="PargrafodaLista"/>
        <w:numPr>
          <w:ilvl w:val="0"/>
          <w:numId w:val="3"/>
        </w:numPr>
        <w:spacing w:after="200" w:line="276" w:lineRule="auto"/>
        <w:rPr>
          <w:sz w:val="24"/>
          <w:szCs w:val="24"/>
          <w:lang w:val="en-US"/>
        </w:rPr>
      </w:pPr>
      <w:r w:rsidRPr="003159E9">
        <w:rPr>
          <w:sz w:val="24"/>
          <w:szCs w:val="24"/>
          <w:lang w:val="en-US"/>
        </w:rPr>
        <w:t>The proof should not give access to user password, i.e. it should not be stored in the device.</w:t>
      </w:r>
    </w:p>
    <w:p w:rsidR="00AD4D89" w:rsidRDefault="00F533E9" w:rsidP="004539D4">
      <w:pPr>
        <w:pStyle w:val="PargrafodaLista"/>
        <w:numPr>
          <w:ilvl w:val="0"/>
          <w:numId w:val="3"/>
        </w:numPr>
        <w:spacing w:after="200" w:line="276" w:lineRule="auto"/>
        <w:rPr>
          <w:sz w:val="24"/>
          <w:szCs w:val="24"/>
          <w:lang w:val="en-US"/>
        </w:rPr>
      </w:pPr>
      <w:r w:rsidRPr="003159E9">
        <w:rPr>
          <w:sz w:val="24"/>
          <w:szCs w:val="24"/>
          <w:lang w:val="en-US"/>
        </w:rPr>
        <w:t>The proof</w:t>
      </w:r>
      <w:r>
        <w:rPr>
          <w:sz w:val="24"/>
          <w:szCs w:val="24"/>
          <w:lang w:val="en-US"/>
        </w:rPr>
        <w:t xml:space="preserve"> </w:t>
      </w:r>
      <w:r w:rsidRPr="003159E9">
        <w:rPr>
          <w:sz w:val="24"/>
          <w:szCs w:val="24"/>
          <w:lang w:val="en-US"/>
        </w:rPr>
        <w:t xml:space="preserve"> should be temporary and have an expiration period</w:t>
      </w:r>
      <w:r>
        <w:rPr>
          <w:sz w:val="24"/>
          <w:szCs w:val="24"/>
          <w:lang w:val="en-US"/>
        </w:rPr>
        <w:t>;</w:t>
      </w:r>
    </w:p>
    <w:p w:rsidR="00AD4D89" w:rsidRDefault="00F533E9" w:rsidP="004539D4">
      <w:pPr>
        <w:pStyle w:val="PargrafodaLista"/>
        <w:numPr>
          <w:ilvl w:val="0"/>
          <w:numId w:val="3"/>
        </w:numPr>
        <w:spacing w:after="200" w:line="276" w:lineRule="auto"/>
        <w:rPr>
          <w:sz w:val="24"/>
          <w:szCs w:val="24"/>
          <w:lang w:val="en-US"/>
        </w:rPr>
      </w:pPr>
      <w:r w:rsidRPr="003159E9">
        <w:rPr>
          <w:sz w:val="24"/>
          <w:szCs w:val="24"/>
          <w:lang w:val="en-US"/>
        </w:rPr>
        <w:t>It should not be directly used in communication with the server, in order to prevent the malicious user from mimicking</w:t>
      </w:r>
      <w:r>
        <w:rPr>
          <w:sz w:val="24"/>
          <w:szCs w:val="24"/>
          <w:lang w:val="en-US"/>
        </w:rPr>
        <w:t>;</w:t>
      </w:r>
    </w:p>
    <w:p w:rsidR="00AD4D89" w:rsidRDefault="00F533E9" w:rsidP="004539D4">
      <w:pPr>
        <w:pStyle w:val="PargrafodaLista"/>
        <w:numPr>
          <w:ilvl w:val="0"/>
          <w:numId w:val="3"/>
        </w:numPr>
        <w:spacing w:after="200" w:line="276" w:lineRule="auto"/>
        <w:rPr>
          <w:sz w:val="24"/>
          <w:szCs w:val="24"/>
          <w:lang w:val="en-US"/>
        </w:rPr>
      </w:pPr>
      <w:r w:rsidRPr="003159E9">
        <w:rPr>
          <w:sz w:val="24"/>
          <w:szCs w:val="24"/>
          <w:lang w:val="en-US"/>
        </w:rPr>
        <w:t>It should be resilient to offline dictionary attack</w:t>
      </w:r>
      <w:r>
        <w:rPr>
          <w:sz w:val="24"/>
          <w:szCs w:val="24"/>
          <w:lang w:val="en-US"/>
        </w:rPr>
        <w:t>s;</w:t>
      </w:r>
    </w:p>
    <w:p w:rsidR="00AD4D89" w:rsidRDefault="00F533E9" w:rsidP="004539D4">
      <w:pPr>
        <w:pStyle w:val="PargrafodaLista"/>
        <w:numPr>
          <w:ilvl w:val="0"/>
          <w:numId w:val="3"/>
        </w:numPr>
        <w:spacing w:after="200" w:line="276" w:lineRule="auto"/>
        <w:rPr>
          <w:sz w:val="24"/>
          <w:szCs w:val="24"/>
          <w:lang w:val="en-US"/>
        </w:rPr>
      </w:pPr>
      <w:r w:rsidRPr="003159E9">
        <w:rPr>
          <w:sz w:val="24"/>
          <w:szCs w:val="24"/>
          <w:lang w:val="en-US"/>
        </w:rPr>
        <w:t>It has to stay effective both in the scenarios of the malicious outsider and leakage of information when the formerly authorized user leaves the group.</w:t>
      </w:r>
    </w:p>
    <w:p w:rsidR="00F533E9" w:rsidRPr="003159E9" w:rsidRDefault="00F533E9" w:rsidP="00D2658A">
      <w:pPr>
        <w:spacing w:after="200" w:line="276" w:lineRule="auto"/>
        <w:jc w:val="both"/>
        <w:rPr>
          <w:sz w:val="24"/>
          <w:szCs w:val="24"/>
          <w:lang w:val="en-US"/>
        </w:rPr>
      </w:pPr>
      <w:r w:rsidRPr="009766E6">
        <w:rPr>
          <w:sz w:val="24"/>
          <w:szCs w:val="24"/>
          <w:lang w:val="en-US"/>
        </w:rPr>
        <w:t>Such proof cannot be stored on the client device, as it is not possible to guarantee its protection in the offline mode. Therefore, the most effective way to secure the proof in the offline without performing complex computation is to share this proof</w:t>
      </w:r>
      <w:del w:id="52" w:author="robson" w:date="2016-02-22T22:19:00Z">
        <w:r w:rsidRPr="009766E6" w:rsidDel="0004721B">
          <w:rPr>
            <w:sz w:val="24"/>
            <w:szCs w:val="24"/>
            <w:lang w:val="en-US"/>
          </w:rPr>
          <w:delText xml:space="preserve"> </w:delText>
        </w:r>
      </w:del>
      <w:r w:rsidRPr="009766E6">
        <w:rPr>
          <w:sz w:val="24"/>
          <w:szCs w:val="24"/>
          <w:lang w:val="en-US"/>
        </w:rPr>
        <w:t xml:space="preserve"> between the client and the user in a protected manner</w:t>
      </w:r>
      <w:r w:rsidRPr="003159E9">
        <w:rPr>
          <w:sz w:val="24"/>
          <w:szCs w:val="24"/>
          <w:lang w:val="en-US"/>
        </w:rPr>
        <w:t xml:space="preserve">. </w:t>
      </w:r>
      <w:r>
        <w:rPr>
          <w:sz w:val="24"/>
          <w:szCs w:val="24"/>
          <w:lang w:val="en-US"/>
        </w:rPr>
        <w:t xml:space="preserve">In this case, there is no need to store the </w:t>
      </w:r>
      <w:r w:rsidRPr="003159E9">
        <w:rPr>
          <w:sz w:val="24"/>
          <w:szCs w:val="24"/>
          <w:lang w:val="en-US"/>
        </w:rPr>
        <w:t>function of the user password</w:t>
      </w:r>
      <w:r>
        <w:rPr>
          <w:sz w:val="24"/>
          <w:szCs w:val="24"/>
          <w:lang w:val="en-US"/>
        </w:rPr>
        <w:t>.</w:t>
      </w:r>
      <w:r w:rsidR="00FA705C" w:rsidRPr="00FA705C">
        <w:rPr>
          <w:sz w:val="24"/>
          <w:szCs w:val="24"/>
          <w:lang w:val="en-US"/>
          <w:rPrChange w:id="53" w:author="robson" w:date="2016-02-22T22:19:00Z">
            <w:rPr>
              <w:sz w:val="24"/>
              <w:szCs w:val="24"/>
              <w:highlight w:val="yellow"/>
              <w:lang w:val="en-US"/>
            </w:rPr>
          </w:rPrChange>
        </w:rPr>
        <w:t xml:space="preserve"> </w:t>
      </w:r>
      <w:r w:rsidRPr="003159E9">
        <w:rPr>
          <w:sz w:val="24"/>
          <w:szCs w:val="24"/>
          <w:lang w:val="en-US"/>
        </w:rPr>
        <w:t>The additional argument against the traditional password verification is the necessity to check the PIN, which is very small, so the construction of valid one-way function resilient to the offline dictionary attacks is a difficult task.</w:t>
      </w:r>
    </w:p>
    <w:p w:rsidR="00F533E9" w:rsidRDefault="00F533E9" w:rsidP="00281A4A">
      <w:pPr>
        <w:spacing w:after="200" w:line="276" w:lineRule="auto"/>
        <w:jc w:val="both"/>
        <w:rPr>
          <w:sz w:val="24"/>
          <w:szCs w:val="24"/>
          <w:lang w:val="en-US"/>
        </w:rPr>
      </w:pPr>
      <w:r w:rsidRPr="003159E9">
        <w:rPr>
          <w:sz w:val="24"/>
          <w:szCs w:val="24"/>
          <w:lang w:val="en-US"/>
        </w:rPr>
        <w:t xml:space="preserve">The proposed offline mode architecture is </w:t>
      </w:r>
      <w:r>
        <w:rPr>
          <w:sz w:val="24"/>
          <w:szCs w:val="24"/>
          <w:lang w:val="en-US"/>
        </w:rPr>
        <w:t>represented in Figure 4.1.</w:t>
      </w:r>
    </w:p>
    <w:p w:rsidR="00AD4D89" w:rsidRDefault="005E1DFE" w:rsidP="009766E6">
      <w:pPr>
        <w:spacing w:after="200" w:line="276" w:lineRule="auto"/>
        <w:jc w:val="center"/>
        <w:rPr>
          <w:ins w:id="54" w:author="robson" w:date="2016-02-22T22:20:00Z"/>
          <w:sz w:val="24"/>
          <w:szCs w:val="24"/>
          <w:lang w:val="en-US"/>
        </w:rPr>
      </w:pPr>
      <w:del w:id="55" w:author="robson" w:date="2016-02-22T22:21:00Z">
        <w:r>
          <w:rPr>
            <w:noProof/>
            <w:sz w:val="24"/>
            <w:szCs w:val="24"/>
            <w:lang w:val="pt-BR" w:eastAsia="pt-BR"/>
            <w:rPrChange w:id="56" w:author="Unknown">
              <w:rPr>
                <w:noProof/>
                <w:lang w:val="pt-BR" w:eastAsia="pt-BR"/>
              </w:rPr>
            </w:rPrChange>
          </w:rPr>
          <w:lastRenderedPageBreak/>
          <w:drawing>
            <wp:inline distT="0" distB="0" distL="0" distR="0">
              <wp:extent cx="5534025" cy="2149475"/>
              <wp:effectExtent l="0" t="0" r="9525" b="3175"/>
              <wp:docPr id="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34025" cy="2149475"/>
                      </a:xfrm>
                      <a:prstGeom prst="rect">
                        <a:avLst/>
                      </a:prstGeom>
                      <a:noFill/>
                      <a:ln>
                        <a:noFill/>
                      </a:ln>
                    </pic:spPr>
                  </pic:pic>
                </a:graphicData>
              </a:graphic>
            </wp:inline>
          </w:drawing>
        </w:r>
      </w:del>
    </w:p>
    <w:p w:rsidR="0004721B" w:rsidRDefault="005E1DFE" w:rsidP="009766E6">
      <w:pPr>
        <w:spacing w:after="200" w:line="276" w:lineRule="auto"/>
        <w:jc w:val="center"/>
        <w:rPr>
          <w:sz w:val="24"/>
          <w:szCs w:val="24"/>
          <w:lang w:val="en-US"/>
        </w:rPr>
      </w:pPr>
      <w:ins w:id="57" w:author="robson" w:date="2016-02-22T22:20:00Z">
        <w:r>
          <w:rPr>
            <w:noProof/>
            <w:sz w:val="24"/>
            <w:szCs w:val="24"/>
            <w:lang w:val="pt-BR" w:eastAsia="pt-BR"/>
            <w:rPrChange w:id="58" w:author="Unknown">
              <w:rPr>
                <w:noProof/>
                <w:lang w:val="pt-BR" w:eastAsia="pt-BR"/>
              </w:rPr>
            </w:rPrChange>
          </w:rPr>
          <w:drawing>
            <wp:inline distT="0" distB="0" distL="0" distR="0">
              <wp:extent cx="5533644" cy="21717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jp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33644" cy="2171700"/>
                      </a:xfrm>
                      <a:prstGeom prst="rect">
                        <a:avLst/>
                      </a:prstGeom>
                    </pic:spPr>
                  </pic:pic>
                </a:graphicData>
              </a:graphic>
            </wp:inline>
          </w:drawing>
        </w:r>
      </w:ins>
    </w:p>
    <w:p w:rsidR="00F533E9" w:rsidRPr="003159E9" w:rsidRDefault="00F533E9" w:rsidP="00D2658A">
      <w:pPr>
        <w:spacing w:after="200" w:line="276" w:lineRule="auto"/>
        <w:ind w:left="360"/>
        <w:jc w:val="center"/>
        <w:rPr>
          <w:sz w:val="24"/>
          <w:szCs w:val="24"/>
          <w:lang w:val="en-US"/>
        </w:rPr>
      </w:pPr>
      <w:r w:rsidRPr="003159E9">
        <w:rPr>
          <w:sz w:val="24"/>
          <w:szCs w:val="24"/>
          <w:lang w:val="en-US"/>
        </w:rPr>
        <w:t xml:space="preserve">Figure </w:t>
      </w:r>
      <w:r>
        <w:rPr>
          <w:sz w:val="24"/>
          <w:szCs w:val="24"/>
          <w:lang w:val="en-US"/>
        </w:rPr>
        <w:t>4.1: Offline security architecture</w:t>
      </w:r>
    </w:p>
    <w:p w:rsidR="00F533E9" w:rsidRPr="003159E9" w:rsidRDefault="00F533E9" w:rsidP="00281A4A">
      <w:pPr>
        <w:spacing w:after="200" w:line="276" w:lineRule="auto"/>
        <w:jc w:val="both"/>
        <w:rPr>
          <w:sz w:val="24"/>
          <w:szCs w:val="24"/>
          <w:lang w:val="en-US"/>
        </w:rPr>
      </w:pPr>
      <w:r w:rsidRPr="003159E9">
        <w:rPr>
          <w:sz w:val="24"/>
          <w:szCs w:val="24"/>
          <w:lang w:val="en-US"/>
        </w:rPr>
        <w:t>The infrastructure includes:</w:t>
      </w:r>
    </w:p>
    <w:p w:rsidR="00AD4D89" w:rsidRDefault="00F533E9" w:rsidP="009766E6">
      <w:pPr>
        <w:pStyle w:val="PargrafodaLista"/>
        <w:numPr>
          <w:ilvl w:val="0"/>
          <w:numId w:val="14"/>
        </w:numPr>
        <w:spacing w:after="200" w:line="276" w:lineRule="auto"/>
        <w:jc w:val="both"/>
        <w:rPr>
          <w:sz w:val="24"/>
          <w:szCs w:val="24"/>
          <w:lang w:val="en-US"/>
        </w:rPr>
      </w:pPr>
      <w:r w:rsidRPr="00281A4A">
        <w:rPr>
          <w:i/>
          <w:sz w:val="24"/>
          <w:szCs w:val="24"/>
          <w:lang w:val="en-US"/>
        </w:rPr>
        <w:t>The protected storage</w:t>
      </w:r>
      <w:r>
        <w:rPr>
          <w:sz w:val="24"/>
          <w:szCs w:val="24"/>
          <w:lang w:val="en-US"/>
        </w:rPr>
        <w:t>: t</w:t>
      </w:r>
      <w:r w:rsidRPr="003159E9">
        <w:rPr>
          <w:sz w:val="24"/>
          <w:szCs w:val="24"/>
          <w:lang w:val="en-US"/>
        </w:rPr>
        <w:t xml:space="preserve">he storage is protected with the shared user key and contains the ABE keys giving access to the file keys which allow decrypting the stored files. The outline of the hybrid encryption scheme is presented in the </w:t>
      </w:r>
      <w:r w:rsidRPr="009766E6">
        <w:rPr>
          <w:sz w:val="24"/>
          <w:szCs w:val="24"/>
          <w:lang w:val="en-US"/>
        </w:rPr>
        <w:t>Section</w:t>
      </w:r>
      <w:r>
        <w:rPr>
          <w:sz w:val="24"/>
          <w:szCs w:val="24"/>
          <w:lang w:val="en-US"/>
        </w:rPr>
        <w:t xml:space="preserve"> 5</w:t>
      </w:r>
      <w:r w:rsidRPr="003159E9">
        <w:rPr>
          <w:sz w:val="24"/>
          <w:szCs w:val="24"/>
          <w:lang w:val="en-US"/>
        </w:rPr>
        <w:t>.</w:t>
      </w:r>
    </w:p>
    <w:p w:rsidR="00AD4D89" w:rsidRDefault="00F533E9" w:rsidP="009766E6">
      <w:pPr>
        <w:pStyle w:val="PargrafodaLista"/>
        <w:numPr>
          <w:ilvl w:val="0"/>
          <w:numId w:val="14"/>
        </w:numPr>
        <w:spacing w:after="200" w:line="276" w:lineRule="auto"/>
        <w:jc w:val="both"/>
        <w:rPr>
          <w:bCs/>
          <w:sz w:val="24"/>
          <w:szCs w:val="24"/>
          <w:lang w:val="en-US"/>
        </w:rPr>
      </w:pPr>
      <w:r w:rsidRPr="00281A4A">
        <w:rPr>
          <w:i/>
          <w:sz w:val="24"/>
          <w:szCs w:val="24"/>
          <w:lang w:val="en-US"/>
        </w:rPr>
        <w:t>Threat Intelligence manager</w:t>
      </w:r>
      <w:r w:rsidR="001D607D">
        <w:rPr>
          <w:i/>
          <w:sz w:val="24"/>
          <w:szCs w:val="24"/>
          <w:lang w:val="en-US"/>
        </w:rPr>
        <w:t xml:space="preserve"> (TIM)</w:t>
      </w:r>
      <w:r>
        <w:rPr>
          <w:i/>
          <w:sz w:val="24"/>
          <w:szCs w:val="24"/>
          <w:lang w:val="en-US"/>
        </w:rPr>
        <w:t xml:space="preserve">: </w:t>
      </w:r>
      <w:r>
        <w:rPr>
          <w:sz w:val="24"/>
          <w:szCs w:val="24"/>
          <w:lang w:val="en-US"/>
        </w:rPr>
        <w:t>m</w:t>
      </w:r>
      <w:r w:rsidRPr="003159E9">
        <w:rPr>
          <w:sz w:val="24"/>
          <w:szCs w:val="24"/>
          <w:lang w:val="en-US"/>
        </w:rPr>
        <w:t xml:space="preserve">ost attacks incur into significant variation on the legitimate behavior of information systems, or </w:t>
      </w:r>
      <w:r>
        <w:rPr>
          <w:sz w:val="24"/>
          <w:szCs w:val="24"/>
          <w:lang w:val="en-US"/>
        </w:rPr>
        <w:t xml:space="preserve">they </w:t>
      </w:r>
      <w:r w:rsidRPr="003159E9">
        <w:rPr>
          <w:sz w:val="24"/>
          <w:szCs w:val="24"/>
          <w:lang w:val="en-US"/>
        </w:rPr>
        <w:t>adopt well-known patterns that can be easily detected by monitoring the system</w:t>
      </w:r>
      <w:r>
        <w:rPr>
          <w:sz w:val="24"/>
          <w:szCs w:val="24"/>
          <w:lang w:val="en-US"/>
        </w:rPr>
        <w:t xml:space="preserve"> in the case of the offline mode</w:t>
      </w:r>
      <w:r w:rsidRPr="003159E9">
        <w:rPr>
          <w:sz w:val="24"/>
          <w:szCs w:val="24"/>
          <w:lang w:val="en-US"/>
        </w:rPr>
        <w:t>. Signal processing techniques have been successfully applied to anomaly detection [</w:t>
      </w:r>
      <w:r w:rsidR="002411D4">
        <w:rPr>
          <w:sz w:val="24"/>
          <w:szCs w:val="24"/>
          <w:lang w:val="en-US"/>
        </w:rPr>
        <w:t>25</w:t>
      </w:r>
      <w:r w:rsidRPr="003159E9">
        <w:rPr>
          <w:sz w:val="24"/>
          <w:szCs w:val="24"/>
          <w:lang w:val="en-US"/>
        </w:rPr>
        <w:t>,</w:t>
      </w:r>
      <w:r>
        <w:rPr>
          <w:sz w:val="24"/>
          <w:szCs w:val="24"/>
          <w:lang w:val="en-US"/>
        </w:rPr>
        <w:t xml:space="preserve"> 26</w:t>
      </w:r>
      <w:r w:rsidRPr="003159E9">
        <w:rPr>
          <w:sz w:val="24"/>
          <w:szCs w:val="24"/>
          <w:lang w:val="en-US"/>
        </w:rPr>
        <w:t xml:space="preserve">] and have become a solution to a problem of improving detection accuracy, adaptability and computational cost for application on </w:t>
      </w:r>
      <w:r w:rsidRPr="003159E9">
        <w:rPr>
          <w:kern w:val="28"/>
          <w:sz w:val="24"/>
          <w:szCs w:val="24"/>
          <w:lang w:val="en-US" w:eastAsia="ru-RU"/>
        </w:rPr>
        <w:t>resource-constrained</w:t>
      </w:r>
      <w:r w:rsidRPr="003159E9">
        <w:rPr>
          <w:sz w:val="24"/>
          <w:szCs w:val="24"/>
          <w:lang w:val="en-US"/>
        </w:rPr>
        <w:t xml:space="preserve"> scenarios. Therefore, signal processing can be applied in </w:t>
      </w:r>
      <w:r w:rsidRPr="003159E9">
        <w:rPr>
          <w:kern w:val="28"/>
          <w:sz w:val="24"/>
          <w:szCs w:val="24"/>
          <w:lang w:val="en-US" w:eastAsia="ru-RU"/>
        </w:rPr>
        <w:t xml:space="preserve">offline mobile client security, for evaluating anomalies on user's behavior according to the </w:t>
      </w:r>
      <w:r w:rsidRPr="00C3335E">
        <w:rPr>
          <w:kern w:val="28"/>
          <w:sz w:val="24"/>
          <w:szCs w:val="24"/>
          <w:lang w:val="en-US" w:eastAsia="ru-RU"/>
        </w:rPr>
        <w:t>scenarios in Section 6. Moreover, Model Order Selection (MOS),</w:t>
      </w:r>
      <w:r w:rsidRPr="003159E9">
        <w:rPr>
          <w:kern w:val="28"/>
          <w:sz w:val="24"/>
          <w:szCs w:val="24"/>
          <w:lang w:val="en-US" w:eastAsia="ru-RU"/>
        </w:rPr>
        <w:t xml:space="preserve"> which is an effective signal processing technique </w:t>
      </w:r>
      <w:r w:rsidRPr="003159E9">
        <w:rPr>
          <w:bCs/>
          <w:sz w:val="24"/>
          <w:szCs w:val="24"/>
          <w:lang w:val="en-US"/>
        </w:rPr>
        <w:t>to separate noise components from the principal components, can be applied into anomaly and attack detection [</w:t>
      </w:r>
      <w:r w:rsidR="002411D4">
        <w:rPr>
          <w:bCs/>
          <w:sz w:val="24"/>
          <w:szCs w:val="24"/>
          <w:lang w:val="en-US"/>
        </w:rPr>
        <w:t>12</w:t>
      </w:r>
      <w:r w:rsidRPr="003159E9">
        <w:rPr>
          <w:bCs/>
          <w:sz w:val="24"/>
          <w:szCs w:val="24"/>
          <w:lang w:val="en-US"/>
        </w:rPr>
        <w:t>], to identify and separate malicious behaviors from the legitimate ones.</w:t>
      </w:r>
    </w:p>
    <w:p w:rsidR="00AD4D89" w:rsidRDefault="00F533E9" w:rsidP="009766E6">
      <w:pPr>
        <w:pStyle w:val="PargrafodaLista"/>
        <w:numPr>
          <w:ilvl w:val="0"/>
          <w:numId w:val="14"/>
        </w:numPr>
        <w:spacing w:after="200" w:line="276" w:lineRule="auto"/>
        <w:jc w:val="both"/>
        <w:rPr>
          <w:i/>
          <w:sz w:val="24"/>
          <w:szCs w:val="24"/>
          <w:lang w:val="en-US"/>
        </w:rPr>
      </w:pPr>
      <w:r w:rsidRPr="00281A4A">
        <w:rPr>
          <w:i/>
          <w:sz w:val="24"/>
          <w:szCs w:val="24"/>
          <w:lang w:val="en-US"/>
        </w:rPr>
        <w:t>Key Management center</w:t>
      </w:r>
      <w:r>
        <w:rPr>
          <w:i/>
          <w:sz w:val="24"/>
          <w:szCs w:val="24"/>
          <w:lang w:val="en-US"/>
        </w:rPr>
        <w:t xml:space="preserve">: </w:t>
      </w:r>
      <w:r>
        <w:rPr>
          <w:sz w:val="24"/>
          <w:szCs w:val="24"/>
          <w:lang w:val="en-US"/>
        </w:rPr>
        <w:t>i</w:t>
      </w:r>
      <w:r w:rsidRPr="00281A4A">
        <w:rPr>
          <w:sz w:val="24"/>
          <w:szCs w:val="24"/>
          <w:lang w:val="en-US"/>
        </w:rPr>
        <w:t>t includes the functions for maintaining the key expiry period and deleting the expired keys.</w:t>
      </w:r>
      <w:r w:rsidRPr="00281A4A">
        <w:rPr>
          <w:i/>
          <w:sz w:val="24"/>
          <w:szCs w:val="24"/>
          <w:lang w:val="en-US"/>
        </w:rPr>
        <w:t xml:space="preserve"> </w:t>
      </w:r>
    </w:p>
    <w:p w:rsidR="00F533E9" w:rsidRPr="003159E9" w:rsidRDefault="00F533E9" w:rsidP="00F46BBC">
      <w:pPr>
        <w:pStyle w:val="PargrafodaLista"/>
        <w:spacing w:after="200" w:line="276" w:lineRule="auto"/>
        <w:jc w:val="both"/>
        <w:rPr>
          <w:b/>
          <w:sz w:val="24"/>
          <w:szCs w:val="24"/>
          <w:lang w:val="en-US"/>
        </w:rPr>
      </w:pPr>
    </w:p>
    <w:p w:rsidR="00F533E9" w:rsidRPr="003159E9" w:rsidRDefault="00F533E9" w:rsidP="007A65BE">
      <w:pPr>
        <w:pStyle w:val="PargrafodaLista"/>
        <w:spacing w:after="200" w:line="276" w:lineRule="auto"/>
        <w:jc w:val="both"/>
        <w:rPr>
          <w:sz w:val="24"/>
          <w:szCs w:val="24"/>
          <w:lang w:val="en-US"/>
        </w:rPr>
      </w:pPr>
      <w:r w:rsidRPr="003159E9">
        <w:rPr>
          <w:b/>
          <w:sz w:val="24"/>
          <w:szCs w:val="24"/>
          <w:lang w:val="en-US"/>
        </w:rPr>
        <w:t>4.1. Offline mode workflow</w:t>
      </w:r>
    </w:p>
    <w:p w:rsidR="00F533E9" w:rsidRDefault="00F533E9" w:rsidP="00F83F84">
      <w:pPr>
        <w:pStyle w:val="PargrafodaLista"/>
        <w:spacing w:after="200" w:line="276" w:lineRule="auto"/>
        <w:jc w:val="both"/>
        <w:rPr>
          <w:sz w:val="24"/>
          <w:szCs w:val="24"/>
          <w:lang w:val="en-US"/>
        </w:rPr>
      </w:pPr>
    </w:p>
    <w:p w:rsidR="00F533E9" w:rsidRPr="003159E9" w:rsidRDefault="00F533E9" w:rsidP="00281A4A">
      <w:pPr>
        <w:spacing w:after="200" w:line="276" w:lineRule="auto"/>
        <w:jc w:val="both"/>
        <w:rPr>
          <w:sz w:val="24"/>
          <w:szCs w:val="24"/>
          <w:lang w:val="en-US"/>
        </w:rPr>
      </w:pPr>
      <w:r w:rsidRPr="003159E9">
        <w:rPr>
          <w:sz w:val="24"/>
          <w:szCs w:val="24"/>
          <w:lang w:val="en-US"/>
        </w:rPr>
        <w:t>The user performs the following operations in the offline mode:</w:t>
      </w:r>
    </w:p>
    <w:p w:rsidR="00F533E9" w:rsidRPr="003159E9" w:rsidRDefault="00F533E9" w:rsidP="007A65BE">
      <w:pPr>
        <w:pStyle w:val="PargrafodaLista"/>
        <w:spacing w:after="200" w:line="276" w:lineRule="auto"/>
        <w:jc w:val="both"/>
        <w:rPr>
          <w:sz w:val="24"/>
          <w:szCs w:val="24"/>
          <w:lang w:val="en-US"/>
        </w:rPr>
      </w:pPr>
    </w:p>
    <w:p w:rsidR="00F533E9" w:rsidRPr="003159E9" w:rsidRDefault="00F533E9" w:rsidP="007A65BE">
      <w:pPr>
        <w:pStyle w:val="PargrafodaLista"/>
        <w:spacing w:after="200" w:line="276" w:lineRule="auto"/>
        <w:jc w:val="both"/>
        <w:rPr>
          <w:sz w:val="24"/>
          <w:szCs w:val="24"/>
          <w:lang w:val="en-US"/>
        </w:rPr>
      </w:pPr>
      <w:r w:rsidRPr="003159E9">
        <w:rPr>
          <w:sz w:val="24"/>
          <w:szCs w:val="24"/>
          <w:lang w:val="en-US"/>
        </w:rPr>
        <w:t>1. Enters the PASS and the 4-digit PIN</w:t>
      </w:r>
      <w:r>
        <w:rPr>
          <w:sz w:val="24"/>
          <w:szCs w:val="24"/>
          <w:lang w:val="en-US"/>
        </w:rPr>
        <w:t>;</w:t>
      </w:r>
    </w:p>
    <w:p w:rsidR="00F533E9" w:rsidRPr="003159E9" w:rsidRDefault="00F533E9" w:rsidP="007A65BE">
      <w:pPr>
        <w:pStyle w:val="PargrafodaLista"/>
        <w:spacing w:after="200" w:line="276" w:lineRule="auto"/>
        <w:jc w:val="both"/>
        <w:rPr>
          <w:sz w:val="24"/>
          <w:szCs w:val="24"/>
          <w:lang w:val="en-US"/>
        </w:rPr>
      </w:pPr>
      <w:r w:rsidRPr="003159E9">
        <w:rPr>
          <w:sz w:val="24"/>
          <w:szCs w:val="24"/>
          <w:lang w:val="en-US"/>
        </w:rPr>
        <w:t>2. Views the list of authorized files kept on the mobile storage</w:t>
      </w:r>
      <w:r>
        <w:rPr>
          <w:sz w:val="24"/>
          <w:szCs w:val="24"/>
          <w:lang w:val="en-US"/>
        </w:rPr>
        <w:t>;</w:t>
      </w:r>
    </w:p>
    <w:p w:rsidR="00F533E9" w:rsidRPr="003159E9" w:rsidRDefault="00F533E9" w:rsidP="007A65BE">
      <w:pPr>
        <w:pStyle w:val="PargrafodaLista"/>
        <w:spacing w:after="200" w:line="276" w:lineRule="auto"/>
        <w:jc w:val="both"/>
        <w:rPr>
          <w:sz w:val="24"/>
          <w:szCs w:val="24"/>
          <w:lang w:val="en-US"/>
        </w:rPr>
      </w:pPr>
      <w:r w:rsidRPr="003159E9">
        <w:rPr>
          <w:sz w:val="24"/>
          <w:szCs w:val="24"/>
          <w:lang w:val="en-US"/>
        </w:rPr>
        <w:t>3. Open the protected encrypted files</w:t>
      </w:r>
      <w:r>
        <w:rPr>
          <w:sz w:val="24"/>
          <w:szCs w:val="24"/>
          <w:lang w:val="en-US"/>
        </w:rPr>
        <w:t>;</w:t>
      </w:r>
    </w:p>
    <w:p w:rsidR="00F533E9" w:rsidRPr="003159E9" w:rsidRDefault="00F533E9" w:rsidP="00281A4A">
      <w:pPr>
        <w:pStyle w:val="PargrafodaLista"/>
        <w:tabs>
          <w:tab w:val="left" w:pos="8114"/>
        </w:tabs>
        <w:spacing w:after="200" w:line="276" w:lineRule="auto"/>
        <w:jc w:val="both"/>
        <w:rPr>
          <w:sz w:val="24"/>
          <w:szCs w:val="24"/>
          <w:lang w:val="en-US"/>
        </w:rPr>
      </w:pPr>
      <w:r w:rsidRPr="003159E9">
        <w:rPr>
          <w:sz w:val="24"/>
          <w:szCs w:val="24"/>
          <w:lang w:val="en-US"/>
        </w:rPr>
        <w:t>4. Modify the protected files and save them in an unprotected storage</w:t>
      </w:r>
      <w:r>
        <w:rPr>
          <w:sz w:val="24"/>
          <w:szCs w:val="24"/>
          <w:lang w:val="en-US"/>
        </w:rPr>
        <w:t>.</w:t>
      </w:r>
    </w:p>
    <w:p w:rsidR="00F533E9" w:rsidRDefault="00F533E9" w:rsidP="00C65CC3">
      <w:pPr>
        <w:pStyle w:val="PargrafodaLista"/>
        <w:spacing w:after="200" w:line="276" w:lineRule="auto"/>
        <w:jc w:val="center"/>
        <w:rPr>
          <w:sz w:val="24"/>
          <w:szCs w:val="24"/>
          <w:lang w:val="en-US"/>
        </w:rPr>
      </w:pPr>
    </w:p>
    <w:p w:rsidR="00F533E9" w:rsidRDefault="00F533E9" w:rsidP="00281A4A">
      <w:pPr>
        <w:spacing w:after="200" w:line="276" w:lineRule="auto"/>
        <w:jc w:val="both"/>
        <w:rPr>
          <w:sz w:val="24"/>
          <w:szCs w:val="24"/>
          <w:lang w:val="en-US"/>
        </w:rPr>
      </w:pPr>
      <w:r w:rsidRPr="003159E9">
        <w:rPr>
          <w:sz w:val="24"/>
          <w:szCs w:val="24"/>
          <w:lang w:val="en-US"/>
        </w:rPr>
        <w:t>The client app performs all the cryptographic calculations in the shadow. These calculations include the key storage</w:t>
      </w:r>
      <w:r>
        <w:rPr>
          <w:sz w:val="24"/>
          <w:szCs w:val="24"/>
          <w:lang w:val="en-US"/>
        </w:rPr>
        <w:t>,</w:t>
      </w:r>
      <w:r w:rsidRPr="003159E9">
        <w:rPr>
          <w:sz w:val="24"/>
          <w:szCs w:val="24"/>
          <w:lang w:val="en-US"/>
        </w:rPr>
        <w:t xml:space="preserve"> key restoring, decryption and showing the decrypted files in the client area. Note, that the client app does not check the password or PIN validity as it does not hold the verification proof for the above. Also, the app keeps track of the user activities and the key expiry. The complete list of the app activities is presented in the </w:t>
      </w:r>
      <w:r>
        <w:rPr>
          <w:sz w:val="24"/>
          <w:szCs w:val="24"/>
          <w:lang w:val="en-US"/>
        </w:rPr>
        <w:t>F</w:t>
      </w:r>
      <w:r w:rsidRPr="003159E9">
        <w:rPr>
          <w:sz w:val="24"/>
          <w:szCs w:val="24"/>
          <w:lang w:val="en-US"/>
        </w:rPr>
        <w:t>igure</w:t>
      </w:r>
      <w:r>
        <w:rPr>
          <w:sz w:val="24"/>
          <w:szCs w:val="24"/>
          <w:lang w:val="en-US"/>
        </w:rPr>
        <w:t xml:space="preserve"> 4.2.</w:t>
      </w:r>
    </w:p>
    <w:p w:rsidR="00AD4D89" w:rsidRDefault="005E1DFE" w:rsidP="00791779">
      <w:pPr>
        <w:spacing w:after="200" w:line="276" w:lineRule="auto"/>
        <w:jc w:val="center"/>
        <w:rPr>
          <w:ins w:id="59" w:author="robson" w:date="2016-02-22T22:22:00Z"/>
          <w:sz w:val="24"/>
          <w:szCs w:val="24"/>
          <w:lang w:val="en-US"/>
        </w:rPr>
      </w:pPr>
      <w:del w:id="60" w:author="robson" w:date="2016-02-22T22:22:00Z">
        <w:r>
          <w:rPr>
            <w:noProof/>
            <w:sz w:val="24"/>
            <w:szCs w:val="24"/>
            <w:lang w:val="pt-BR" w:eastAsia="pt-BR"/>
            <w:rPrChange w:id="61" w:author="Unknown">
              <w:rPr>
                <w:noProof/>
                <w:lang w:val="pt-BR" w:eastAsia="pt-BR"/>
              </w:rPr>
            </w:rPrChange>
          </w:rPr>
          <w:drawing>
            <wp:inline distT="0" distB="0" distL="0" distR="0">
              <wp:extent cx="4869180" cy="2612390"/>
              <wp:effectExtent l="0" t="0" r="7620" b="0"/>
              <wp:docPr id="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69180" cy="2612390"/>
                      </a:xfrm>
                      <a:prstGeom prst="rect">
                        <a:avLst/>
                      </a:prstGeom>
                      <a:noFill/>
                      <a:ln>
                        <a:noFill/>
                      </a:ln>
                    </pic:spPr>
                  </pic:pic>
                </a:graphicData>
              </a:graphic>
            </wp:inline>
          </w:drawing>
        </w:r>
      </w:del>
    </w:p>
    <w:p w:rsidR="0004721B" w:rsidRDefault="005E1DFE" w:rsidP="00791779">
      <w:pPr>
        <w:spacing w:after="200" w:line="276" w:lineRule="auto"/>
        <w:jc w:val="center"/>
        <w:rPr>
          <w:sz w:val="24"/>
          <w:szCs w:val="24"/>
          <w:lang w:val="en-US"/>
        </w:rPr>
      </w:pPr>
      <w:ins w:id="62" w:author="robson" w:date="2016-02-22T22:22:00Z">
        <w:r>
          <w:rPr>
            <w:noProof/>
            <w:sz w:val="24"/>
            <w:szCs w:val="24"/>
            <w:lang w:val="pt-BR" w:eastAsia="pt-BR"/>
            <w:rPrChange w:id="63" w:author="Unknown">
              <w:rPr>
                <w:noProof/>
                <w:lang w:val="pt-BR" w:eastAsia="pt-BR"/>
              </w:rPr>
            </w:rPrChange>
          </w:rPr>
          <w:lastRenderedPageBreak/>
          <w:drawing>
            <wp:inline distT="0" distB="0" distL="0" distR="0">
              <wp:extent cx="4476997" cy="2402302"/>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jpg"/>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77795" cy="2402730"/>
                      </a:xfrm>
                      <a:prstGeom prst="rect">
                        <a:avLst/>
                      </a:prstGeom>
                    </pic:spPr>
                  </pic:pic>
                </a:graphicData>
              </a:graphic>
            </wp:inline>
          </w:drawing>
        </w:r>
      </w:ins>
    </w:p>
    <w:p w:rsidR="00F533E9" w:rsidRPr="00281A4A" w:rsidRDefault="00F533E9" w:rsidP="00F50654">
      <w:pPr>
        <w:spacing w:after="200" w:line="276" w:lineRule="auto"/>
        <w:jc w:val="center"/>
        <w:rPr>
          <w:lang w:val="en-US"/>
        </w:rPr>
      </w:pPr>
      <w:r w:rsidRPr="00281A4A">
        <w:rPr>
          <w:sz w:val="24"/>
          <w:szCs w:val="24"/>
          <w:lang w:val="en-US"/>
        </w:rPr>
        <w:t xml:space="preserve">Figure </w:t>
      </w:r>
      <w:r>
        <w:rPr>
          <w:sz w:val="24"/>
          <w:szCs w:val="24"/>
          <w:lang w:val="en-US"/>
        </w:rPr>
        <w:t>4.2: Offline mode operations chart</w:t>
      </w:r>
    </w:p>
    <w:p w:rsidR="00F533E9" w:rsidRDefault="00F533E9" w:rsidP="00281A4A">
      <w:pPr>
        <w:spacing w:after="200" w:line="276" w:lineRule="auto"/>
        <w:jc w:val="both"/>
        <w:rPr>
          <w:sz w:val="24"/>
          <w:szCs w:val="24"/>
          <w:lang w:val="en-US"/>
        </w:rPr>
      </w:pPr>
    </w:p>
    <w:p w:rsidR="00F533E9" w:rsidRDefault="00F533E9" w:rsidP="00281A4A">
      <w:pPr>
        <w:spacing w:after="200" w:line="276" w:lineRule="auto"/>
        <w:jc w:val="both"/>
        <w:rPr>
          <w:sz w:val="24"/>
          <w:szCs w:val="24"/>
          <w:lang w:val="en-US"/>
        </w:rPr>
      </w:pPr>
      <w:r w:rsidRPr="003159E9">
        <w:rPr>
          <w:sz w:val="24"/>
          <w:szCs w:val="24"/>
          <w:lang w:val="en-US"/>
        </w:rPr>
        <w:t xml:space="preserve">To finalize the description of the offline mode, Figure </w:t>
      </w:r>
      <w:r>
        <w:rPr>
          <w:sz w:val="24"/>
          <w:szCs w:val="24"/>
          <w:lang w:val="en-US"/>
        </w:rPr>
        <w:t>4.3</w:t>
      </w:r>
      <w:r w:rsidRPr="003159E9">
        <w:rPr>
          <w:sz w:val="24"/>
          <w:szCs w:val="24"/>
          <w:lang w:val="en-US"/>
        </w:rPr>
        <w:t xml:space="preserve"> shows the complete workflow of the proposed mobile application in the offline-mode</w:t>
      </w:r>
      <w:r>
        <w:rPr>
          <w:sz w:val="24"/>
          <w:szCs w:val="24"/>
          <w:lang w:val="en-US"/>
        </w:rPr>
        <w:t>.</w:t>
      </w:r>
    </w:p>
    <w:p w:rsidR="00AD4D89" w:rsidRDefault="004539D4" w:rsidP="00791779">
      <w:pPr>
        <w:spacing w:after="200" w:line="276" w:lineRule="auto"/>
        <w:jc w:val="center"/>
        <w:rPr>
          <w:sz w:val="24"/>
          <w:szCs w:val="24"/>
          <w:lang w:val="en-US"/>
        </w:rPr>
      </w:pPr>
      <w:r>
        <w:rPr>
          <w:noProof/>
          <w:sz w:val="24"/>
          <w:szCs w:val="24"/>
          <w:lang w:val="pt-BR" w:eastAsia="pt-BR"/>
        </w:rPr>
        <w:drawing>
          <wp:inline distT="0" distB="0" distL="0" distR="0">
            <wp:extent cx="4132580" cy="2760980"/>
            <wp:effectExtent l="0" t="0" r="1270" b="1270"/>
            <wp:docPr id="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32580" cy="2760980"/>
                    </a:xfrm>
                    <a:prstGeom prst="rect">
                      <a:avLst/>
                    </a:prstGeom>
                    <a:noFill/>
                    <a:ln>
                      <a:noFill/>
                    </a:ln>
                  </pic:spPr>
                </pic:pic>
              </a:graphicData>
            </a:graphic>
          </wp:inline>
        </w:drawing>
      </w:r>
    </w:p>
    <w:p w:rsidR="00F533E9" w:rsidRPr="003159E9" w:rsidRDefault="00F533E9" w:rsidP="00F50654">
      <w:pPr>
        <w:keepNext/>
        <w:keepLines/>
        <w:tabs>
          <w:tab w:val="left" w:pos="709"/>
          <w:tab w:val="left" w:pos="5130"/>
        </w:tabs>
        <w:suppressAutoHyphens/>
        <w:spacing w:before="360" w:after="120"/>
        <w:ind w:left="360"/>
        <w:jc w:val="center"/>
        <w:outlineLvl w:val="0"/>
        <w:rPr>
          <w:b/>
          <w:lang w:val="en-US"/>
        </w:rPr>
      </w:pPr>
      <w:r w:rsidRPr="003159E9">
        <w:rPr>
          <w:sz w:val="24"/>
          <w:szCs w:val="24"/>
          <w:lang w:val="en-US"/>
        </w:rPr>
        <w:t xml:space="preserve">Figure </w:t>
      </w:r>
      <w:r>
        <w:rPr>
          <w:sz w:val="24"/>
          <w:szCs w:val="24"/>
          <w:lang w:val="en-US"/>
        </w:rPr>
        <w:t xml:space="preserve">4.3: Offline mode </w:t>
      </w:r>
      <w:r w:rsidR="00791779">
        <w:rPr>
          <w:sz w:val="24"/>
          <w:szCs w:val="24"/>
          <w:lang w:val="en-US"/>
        </w:rPr>
        <w:t xml:space="preserve">authorization </w:t>
      </w:r>
      <w:r>
        <w:rPr>
          <w:sz w:val="24"/>
          <w:szCs w:val="24"/>
          <w:lang w:val="en-US"/>
        </w:rPr>
        <w:t>workflow</w:t>
      </w:r>
    </w:p>
    <w:p w:rsidR="00F533E9" w:rsidRPr="00F3359A" w:rsidRDefault="00F533E9" w:rsidP="00281A4A">
      <w:pPr>
        <w:spacing w:after="200" w:line="276" w:lineRule="auto"/>
        <w:jc w:val="both"/>
        <w:rPr>
          <w:noProof/>
          <w:sz w:val="24"/>
          <w:szCs w:val="24"/>
          <w:lang w:val="en-US" w:eastAsia="pt-BR"/>
          <w:rPrChange w:id="64" w:author="robson" w:date="2016-02-22T22:09:00Z">
            <w:rPr>
              <w:noProof/>
              <w:sz w:val="24"/>
              <w:szCs w:val="24"/>
              <w:lang w:val="pt-BR" w:eastAsia="pt-BR"/>
            </w:rPr>
          </w:rPrChange>
        </w:rPr>
      </w:pPr>
    </w:p>
    <w:p w:rsidR="00F533E9" w:rsidRPr="00F3359A" w:rsidRDefault="00FA705C" w:rsidP="00281A4A">
      <w:pPr>
        <w:spacing w:after="200" w:line="276" w:lineRule="auto"/>
        <w:jc w:val="both"/>
        <w:rPr>
          <w:ins w:id="65" w:author="thiago Pereira" w:date="2016-02-20T19:24:00Z"/>
          <w:noProof/>
          <w:sz w:val="24"/>
          <w:szCs w:val="24"/>
          <w:lang w:val="en-US" w:eastAsia="pt-BR"/>
          <w:rPrChange w:id="66" w:author="robson" w:date="2016-02-22T22:09:00Z">
            <w:rPr>
              <w:ins w:id="67" w:author="thiago Pereira" w:date="2016-02-20T19:24:00Z"/>
              <w:noProof/>
              <w:sz w:val="24"/>
              <w:szCs w:val="24"/>
              <w:lang w:val="pt-BR" w:eastAsia="pt-BR"/>
            </w:rPr>
          </w:rPrChange>
        </w:rPr>
      </w:pPr>
      <w:r w:rsidRPr="00FA705C">
        <w:rPr>
          <w:noProof/>
          <w:sz w:val="24"/>
          <w:szCs w:val="24"/>
          <w:lang w:val="en-US" w:eastAsia="pt-BR"/>
          <w:rPrChange w:id="68" w:author="robson" w:date="2016-02-22T22:09:00Z">
            <w:rPr>
              <w:noProof/>
              <w:sz w:val="24"/>
              <w:szCs w:val="24"/>
              <w:lang w:val="pt-BR" w:eastAsia="pt-BR"/>
            </w:rPr>
          </w:rPrChange>
        </w:rPr>
        <w:t xml:space="preserve">The core cryptographic module of the implemented solution is based on the combination of AES-ABE-SSS methods, described in the Section 5. The key feature of the offline security is that the client app does not actually store any part of the user password to be verified. The client app combines its own key with the user share (PIN and password-derived) in order to restore the initial KEY_SET_KEY. If the user provides the wrong share the client will not be able to recognize it, but </w:t>
      </w:r>
      <w:r w:rsidRPr="00FA705C">
        <w:rPr>
          <w:noProof/>
          <w:sz w:val="24"/>
          <w:szCs w:val="24"/>
          <w:lang w:val="en-US" w:eastAsia="pt-BR"/>
          <w:rPrChange w:id="69" w:author="robson" w:date="2016-02-22T22:09:00Z">
            <w:rPr>
              <w:noProof/>
              <w:sz w:val="24"/>
              <w:szCs w:val="24"/>
              <w:lang w:val="pt-BR" w:eastAsia="pt-BR"/>
            </w:rPr>
          </w:rPrChange>
        </w:rPr>
        <w:lastRenderedPageBreak/>
        <w:t>will decrypt the files incorrectly. Additionally, the password entering is tracked and too many tries in a short time are considered a threat.</w:t>
      </w:r>
    </w:p>
    <w:p w:rsidR="009C666C" w:rsidRPr="003159E9" w:rsidRDefault="009C666C" w:rsidP="009C666C">
      <w:pPr>
        <w:pStyle w:val="PargrafodaLista"/>
        <w:spacing w:after="200" w:line="276" w:lineRule="auto"/>
        <w:jc w:val="both"/>
        <w:rPr>
          <w:ins w:id="70" w:author="thiago Pereira" w:date="2016-02-20T19:24:00Z"/>
          <w:sz w:val="24"/>
          <w:szCs w:val="24"/>
          <w:lang w:val="en-US"/>
        </w:rPr>
      </w:pPr>
      <w:ins w:id="71" w:author="thiago Pereira" w:date="2016-02-20T19:24:00Z">
        <w:r w:rsidRPr="003159E9">
          <w:rPr>
            <w:b/>
            <w:sz w:val="24"/>
            <w:szCs w:val="24"/>
            <w:lang w:val="en-US"/>
          </w:rPr>
          <w:t>4.</w:t>
        </w:r>
        <w:r>
          <w:rPr>
            <w:b/>
            <w:sz w:val="24"/>
            <w:szCs w:val="24"/>
            <w:lang w:val="en-US"/>
          </w:rPr>
          <w:t>2</w:t>
        </w:r>
        <w:r w:rsidRPr="003159E9">
          <w:rPr>
            <w:b/>
            <w:sz w:val="24"/>
            <w:szCs w:val="24"/>
            <w:lang w:val="en-US"/>
          </w:rPr>
          <w:t xml:space="preserve">. Offline </w:t>
        </w:r>
        <w:r>
          <w:rPr>
            <w:b/>
            <w:sz w:val="24"/>
            <w:szCs w:val="24"/>
            <w:lang w:val="en-US"/>
          </w:rPr>
          <w:t>Behavioral Analysis</w:t>
        </w:r>
      </w:ins>
    </w:p>
    <w:p w:rsidR="005E1DFE" w:rsidRDefault="00FA705C">
      <w:pPr>
        <w:rPr>
          <w:ins w:id="72" w:author="thiago Pereira" w:date="2016-02-21T09:52:00Z"/>
          <w:sz w:val="24"/>
          <w:szCs w:val="24"/>
          <w:lang w:val="en-US"/>
        </w:rPr>
      </w:pPr>
      <w:ins w:id="73" w:author="thiago Pereira" w:date="2016-02-20T19:25:00Z">
        <w:r w:rsidRPr="00FA705C">
          <w:rPr>
            <w:noProof/>
            <w:sz w:val="24"/>
            <w:szCs w:val="24"/>
            <w:lang w:val="en-US" w:eastAsia="pt-BR"/>
          </w:rPr>
          <w:t>The Log Analysis Center</w:t>
        </w:r>
      </w:ins>
      <w:ins w:id="74" w:author="thiago Pereira" w:date="2016-02-21T09:48:00Z">
        <w:r w:rsidRPr="00FA705C">
          <w:rPr>
            <w:noProof/>
            <w:sz w:val="24"/>
            <w:szCs w:val="24"/>
            <w:lang w:val="en-US" w:eastAsia="pt-BR"/>
          </w:rPr>
          <w:t xml:space="preserve"> (LAC)</w:t>
        </w:r>
      </w:ins>
      <w:ins w:id="75" w:author="thiago Pereira" w:date="2016-02-20T19:25:00Z">
        <w:r w:rsidRPr="00FA705C">
          <w:rPr>
            <w:noProof/>
            <w:sz w:val="24"/>
            <w:szCs w:val="24"/>
            <w:lang w:val="en-US" w:eastAsia="pt-BR"/>
          </w:rPr>
          <w:t xml:space="preserve"> is responsible for the behavioral analysis </w:t>
        </w:r>
      </w:ins>
      <w:ins w:id="76" w:author="thiago Pereira" w:date="2016-02-21T09:46:00Z">
        <w:r w:rsidRPr="00FA705C">
          <w:rPr>
            <w:noProof/>
            <w:sz w:val="24"/>
            <w:szCs w:val="24"/>
            <w:lang w:val="en-US" w:eastAsia="pt-BR"/>
          </w:rPr>
          <w:t>done by the mobile client</w:t>
        </w:r>
      </w:ins>
      <w:ins w:id="77" w:author="thiago Pereira" w:date="2016-02-20T19:25:00Z">
        <w:r w:rsidRPr="00FA705C">
          <w:rPr>
            <w:noProof/>
            <w:sz w:val="24"/>
            <w:szCs w:val="24"/>
            <w:lang w:val="en-US" w:eastAsia="pt-BR"/>
          </w:rPr>
          <w:t xml:space="preserve">, in order to </w:t>
        </w:r>
      </w:ins>
      <w:ins w:id="78" w:author="TanTan" w:date="2016-02-21T23:04:00Z">
        <w:r w:rsidRPr="00FA705C">
          <w:rPr>
            <w:noProof/>
            <w:sz w:val="24"/>
            <w:szCs w:val="24"/>
            <w:lang w:val="en-US" w:eastAsia="pt-BR"/>
          </w:rPr>
          <w:t>i</w:t>
        </w:r>
      </w:ins>
      <w:ins w:id="79" w:author="thiago Pereira" w:date="2016-02-20T19:25:00Z">
        <w:r w:rsidRPr="00FA705C">
          <w:rPr>
            <w:noProof/>
            <w:sz w:val="24"/>
            <w:szCs w:val="24"/>
            <w:lang w:val="en-US" w:eastAsia="pt-BR"/>
          </w:rPr>
          <w:t>dentify malicious behaviors through MOS schemes applied to selected features</w:t>
        </w:r>
      </w:ins>
      <w:ins w:id="80" w:author="thiago Pereira" w:date="2016-02-21T09:47:00Z">
        <w:r w:rsidRPr="00FA705C">
          <w:rPr>
            <w:noProof/>
            <w:sz w:val="24"/>
            <w:szCs w:val="24"/>
            <w:lang w:val="en-US" w:eastAsia="pt-BR"/>
          </w:rPr>
          <w:t>,</w:t>
        </w:r>
      </w:ins>
      <w:ins w:id="81" w:author="thiago Pereira" w:date="2016-02-20T19:25:00Z">
        <w:r w:rsidRPr="00FA705C">
          <w:rPr>
            <w:noProof/>
            <w:sz w:val="24"/>
            <w:szCs w:val="24"/>
            <w:lang w:val="en-US" w:eastAsia="pt-BR"/>
          </w:rPr>
          <w:t xml:space="preserve"> </w:t>
        </w:r>
      </w:ins>
      <w:ins w:id="82" w:author="thiago Pereira" w:date="2016-02-20T19:26:00Z">
        <w:r w:rsidRPr="00FA705C">
          <w:rPr>
            <w:noProof/>
            <w:sz w:val="24"/>
            <w:szCs w:val="24"/>
            <w:lang w:val="en-US" w:eastAsia="pt-BR"/>
          </w:rPr>
          <w:t>that shall be incrementally logged</w:t>
        </w:r>
      </w:ins>
      <w:ins w:id="83" w:author="thiago Pereira" w:date="2016-02-21T09:48:00Z">
        <w:r w:rsidRPr="00FA705C">
          <w:rPr>
            <w:noProof/>
            <w:sz w:val="24"/>
            <w:szCs w:val="24"/>
            <w:lang w:val="en-US" w:eastAsia="pt-BR"/>
          </w:rPr>
          <w:t xml:space="preserve"> by TIM</w:t>
        </w:r>
      </w:ins>
      <w:ins w:id="84" w:author="thiago Pereira" w:date="2016-02-21T09:49:00Z">
        <w:r w:rsidRPr="00FA705C">
          <w:rPr>
            <w:noProof/>
            <w:sz w:val="24"/>
            <w:szCs w:val="24"/>
            <w:lang w:val="en-US" w:eastAsia="pt-BR"/>
          </w:rPr>
          <w:t xml:space="preserve">. </w:t>
        </w:r>
      </w:ins>
      <w:ins w:id="85" w:author="thiago Pereira" w:date="2016-02-21T10:00:00Z">
        <w:r w:rsidRPr="00FA705C">
          <w:rPr>
            <w:noProof/>
            <w:sz w:val="24"/>
            <w:szCs w:val="24"/>
            <w:lang w:val="en-US" w:eastAsia="pt-BR"/>
          </w:rPr>
          <w:t>Therefore, t</w:t>
        </w:r>
      </w:ins>
      <w:ins w:id="86" w:author="thiago Pereira" w:date="2016-02-21T09:49:00Z">
        <w:r w:rsidRPr="00FA705C">
          <w:rPr>
            <w:noProof/>
            <w:sz w:val="24"/>
            <w:szCs w:val="24"/>
            <w:lang w:val="en-US" w:eastAsia="pt-BR"/>
          </w:rPr>
          <w:t xml:space="preserve">he </w:t>
        </w:r>
      </w:ins>
      <w:ins w:id="87" w:author="thiago Pereira" w:date="2016-02-21T09:50:00Z">
        <w:r w:rsidRPr="00FA705C">
          <w:rPr>
            <w:noProof/>
            <w:sz w:val="24"/>
            <w:szCs w:val="24"/>
            <w:lang w:val="en-US" w:eastAsia="pt-BR"/>
          </w:rPr>
          <w:t xml:space="preserve">selected features are </w:t>
        </w:r>
      </w:ins>
      <w:ins w:id="88" w:author="thiago Pereira" w:date="2016-02-20T19:26:00Z">
        <w:r w:rsidRPr="00FA705C">
          <w:rPr>
            <w:noProof/>
            <w:sz w:val="24"/>
            <w:szCs w:val="24"/>
            <w:lang w:val="en-US" w:eastAsia="pt-BR"/>
          </w:rPr>
          <w:t xml:space="preserve">modeled as </w:t>
        </w:r>
      </w:ins>
      <w:ins w:id="89" w:author="thiago Pereira" w:date="2016-02-21T09:50:00Z">
        <w:r w:rsidRPr="00FA705C">
          <w:rPr>
            <w:noProof/>
            <w:sz w:val="24"/>
            <w:szCs w:val="24"/>
            <w:lang w:val="en-US" w:eastAsia="pt-BR"/>
          </w:rPr>
          <w:t>matrices</w:t>
        </w:r>
      </w:ins>
      <w:ins w:id="90" w:author="thiago Pereira" w:date="2016-02-21T10:00:00Z">
        <w:r w:rsidRPr="00FA705C">
          <w:rPr>
            <w:noProof/>
            <w:sz w:val="24"/>
            <w:szCs w:val="24"/>
            <w:lang w:val="en-US" w:eastAsia="pt-BR"/>
          </w:rPr>
          <w:t>,</w:t>
        </w:r>
      </w:ins>
      <w:ins w:id="91" w:author="thiago Pereira" w:date="2016-02-21T09:50:00Z">
        <w:r w:rsidRPr="00FA705C">
          <w:rPr>
            <w:noProof/>
            <w:sz w:val="24"/>
            <w:szCs w:val="24"/>
            <w:lang w:val="en-US" w:eastAsia="pt-BR"/>
          </w:rPr>
          <w:t xml:space="preserve"> </w:t>
        </w:r>
      </w:ins>
      <w:ins w:id="92" w:author="thiago Pereira" w:date="2016-02-21T10:00:00Z">
        <w:r w:rsidR="00CB4C99">
          <w:rPr>
            <w:sz w:val="24"/>
            <w:szCs w:val="24"/>
            <w:lang w:val="en-US"/>
          </w:rPr>
          <w:t xml:space="preserve">composed of </w:t>
        </w:r>
      </w:ins>
      <w:ins w:id="93" w:author="thiago Pereira" w:date="2016-02-21T09:52:00Z">
        <w:r w:rsidR="001D607D">
          <w:rPr>
            <w:sz w:val="24"/>
            <w:szCs w:val="24"/>
            <w:lang w:val="en-US"/>
          </w:rPr>
          <w:t xml:space="preserve">the number of occurrences of the selected feature by its location and </w:t>
        </w:r>
      </w:ins>
      <w:ins w:id="94" w:author="thiago Pereira" w:date="2016-02-21T09:53:00Z">
        <w:r w:rsidR="001D607D">
          <w:rPr>
            <w:sz w:val="24"/>
            <w:szCs w:val="24"/>
            <w:lang w:val="en-US"/>
          </w:rPr>
          <w:t xml:space="preserve">by </w:t>
        </w:r>
      </w:ins>
      <w:ins w:id="95" w:author="thiago Pereira" w:date="2016-02-21T09:52:00Z">
        <w:r w:rsidR="001D607D">
          <w:rPr>
            <w:sz w:val="24"/>
            <w:szCs w:val="24"/>
            <w:lang w:val="en-US"/>
          </w:rPr>
          <w:t xml:space="preserve">the </w:t>
        </w:r>
      </w:ins>
      <w:ins w:id="96" w:author="thiago Pereira" w:date="2016-02-21T09:53:00Z">
        <w:r w:rsidR="001D607D">
          <w:rPr>
            <w:sz w:val="24"/>
            <w:szCs w:val="24"/>
            <w:lang w:val="en-US"/>
          </w:rPr>
          <w:t xml:space="preserve">occurrence </w:t>
        </w:r>
      </w:ins>
      <w:ins w:id="97" w:author="thiago Pereira" w:date="2016-02-21T09:52:00Z">
        <w:r w:rsidR="001D607D">
          <w:rPr>
            <w:sz w:val="24"/>
            <w:szCs w:val="24"/>
            <w:lang w:val="en-US"/>
          </w:rPr>
          <w:t>time</w:t>
        </w:r>
      </w:ins>
      <w:ins w:id="98" w:author="thiago Pereira" w:date="2016-02-21T09:53:00Z">
        <w:r w:rsidR="001D607D">
          <w:rPr>
            <w:sz w:val="24"/>
            <w:szCs w:val="24"/>
            <w:lang w:val="en-US"/>
          </w:rPr>
          <w:t xml:space="preserve">. </w:t>
        </w:r>
      </w:ins>
      <w:ins w:id="99" w:author="thiago Pereira" w:date="2016-02-21T10:00:00Z">
        <w:r w:rsidR="00CB4C99">
          <w:rPr>
            <w:sz w:val="24"/>
            <w:szCs w:val="24"/>
            <w:lang w:val="en-US"/>
          </w:rPr>
          <w:t xml:space="preserve">Subsequently, </w:t>
        </w:r>
      </w:ins>
      <w:ins w:id="100" w:author="thiago Pereira" w:date="2016-02-21T10:01:00Z">
        <w:r w:rsidR="00CB4C99">
          <w:rPr>
            <w:sz w:val="24"/>
            <w:szCs w:val="24"/>
            <w:lang w:val="en-US"/>
          </w:rPr>
          <w:t>the matrices are submitted to the MOS algorithm for threat intelligence, which is d</w:t>
        </w:r>
      </w:ins>
      <w:ins w:id="101" w:author="thiago Pereira" w:date="2016-02-21T10:02:00Z">
        <w:r w:rsidR="00CB4C99">
          <w:rPr>
            <w:sz w:val="24"/>
            <w:szCs w:val="24"/>
            <w:lang w:val="en-US"/>
          </w:rPr>
          <w:t xml:space="preserve">etailed in </w:t>
        </w:r>
        <w:r w:rsidRPr="00FA705C">
          <w:rPr>
            <w:sz w:val="24"/>
            <w:szCs w:val="24"/>
            <w:highlight w:val="yellow"/>
            <w:lang w:val="en-US"/>
          </w:rPr>
          <w:t>Subsection 5.4.</w:t>
        </w:r>
        <w:r w:rsidR="00CB4C99">
          <w:rPr>
            <w:sz w:val="24"/>
            <w:szCs w:val="24"/>
            <w:lang w:val="en-US"/>
          </w:rPr>
          <w:t xml:space="preserve"> The </w:t>
        </w:r>
      </w:ins>
      <w:ins w:id="102" w:author="thiago Pereira" w:date="2016-02-21T10:03:00Z">
        <w:r w:rsidR="00CB4C99">
          <w:rPr>
            <w:sz w:val="24"/>
            <w:szCs w:val="24"/>
            <w:lang w:val="en-US"/>
          </w:rPr>
          <w:t xml:space="preserve">Figure 4.4 </w:t>
        </w:r>
      </w:ins>
      <w:ins w:id="103" w:author="thiago Pereira" w:date="2016-02-21T10:04:00Z">
        <w:r w:rsidR="00CB4C99">
          <w:rPr>
            <w:sz w:val="24"/>
            <w:szCs w:val="24"/>
            <w:lang w:val="en-US"/>
          </w:rPr>
          <w:t xml:space="preserve">depicts the </w:t>
        </w:r>
      </w:ins>
      <w:ins w:id="104" w:author="thiago Pereira" w:date="2016-02-21T10:03:00Z">
        <w:r w:rsidR="00CB4C99">
          <w:rPr>
            <w:sz w:val="24"/>
            <w:szCs w:val="24"/>
            <w:lang w:val="en-US"/>
          </w:rPr>
          <w:t>TIM and LAC for offline behavioral analysis</w:t>
        </w:r>
      </w:ins>
      <w:ins w:id="105" w:author="thiago Pereira" w:date="2016-02-21T10:04:00Z">
        <w:r w:rsidR="00CB4C99">
          <w:rPr>
            <w:sz w:val="24"/>
            <w:szCs w:val="24"/>
            <w:lang w:val="en-US"/>
          </w:rPr>
          <w:t>.</w:t>
        </w:r>
      </w:ins>
      <w:ins w:id="106" w:author="thiago Pereira" w:date="2016-02-21T10:03:00Z">
        <w:r w:rsidR="00CB4C99">
          <w:rPr>
            <w:sz w:val="24"/>
            <w:szCs w:val="24"/>
            <w:lang w:val="en-US"/>
          </w:rPr>
          <w:t xml:space="preserve"> </w:t>
        </w:r>
      </w:ins>
    </w:p>
    <w:p w:rsidR="000F0E7E" w:rsidRDefault="005E1DFE" w:rsidP="000F0E7E">
      <w:pPr>
        <w:spacing w:after="200" w:line="276" w:lineRule="auto"/>
        <w:jc w:val="center"/>
        <w:rPr>
          <w:ins w:id="107" w:author="thiago Pereira" w:date="2016-02-21T11:05:00Z"/>
          <w:sz w:val="24"/>
          <w:szCs w:val="24"/>
          <w:lang w:val="en-US"/>
        </w:rPr>
      </w:pPr>
      <w:ins w:id="108" w:author="thiago Pereira" w:date="2016-02-21T11:05:00Z">
        <w:r>
          <w:rPr>
            <w:noProof/>
            <w:sz w:val="24"/>
            <w:szCs w:val="24"/>
            <w:lang w:val="pt-BR" w:eastAsia="pt-BR"/>
          </w:rPr>
          <w:drawing>
            <wp:inline distT="0" distB="0" distL="0" distR="0">
              <wp:extent cx="5486400" cy="3235960"/>
              <wp:effectExtent l="0" t="0" r="0" b="2540"/>
              <wp:docPr id="8" name="Picture 8" descr="l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ac"/>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3235960"/>
                      </a:xfrm>
                      <a:prstGeom prst="rect">
                        <a:avLst/>
                      </a:prstGeom>
                      <a:noFill/>
                      <a:ln>
                        <a:noFill/>
                      </a:ln>
                    </pic:spPr>
                  </pic:pic>
                </a:graphicData>
              </a:graphic>
            </wp:inline>
          </w:drawing>
        </w:r>
      </w:ins>
    </w:p>
    <w:p w:rsidR="000F0E7E" w:rsidRPr="003159E9" w:rsidRDefault="000F0E7E" w:rsidP="000F0E7E">
      <w:pPr>
        <w:keepNext/>
        <w:keepLines/>
        <w:tabs>
          <w:tab w:val="left" w:pos="709"/>
          <w:tab w:val="left" w:pos="5130"/>
        </w:tabs>
        <w:suppressAutoHyphens/>
        <w:spacing w:before="360" w:after="120"/>
        <w:ind w:left="360"/>
        <w:jc w:val="center"/>
        <w:outlineLvl w:val="0"/>
        <w:rPr>
          <w:ins w:id="109" w:author="thiago Pereira" w:date="2016-02-21T11:05:00Z"/>
          <w:b/>
          <w:lang w:val="en-US"/>
        </w:rPr>
      </w:pPr>
      <w:ins w:id="110" w:author="thiago Pereira" w:date="2016-02-21T11:05:00Z">
        <w:r w:rsidRPr="003159E9">
          <w:rPr>
            <w:sz w:val="24"/>
            <w:szCs w:val="24"/>
            <w:lang w:val="en-US"/>
          </w:rPr>
          <w:t xml:space="preserve">Figure </w:t>
        </w:r>
        <w:r>
          <w:rPr>
            <w:sz w:val="24"/>
            <w:szCs w:val="24"/>
            <w:lang w:val="en-US"/>
          </w:rPr>
          <w:t xml:space="preserve">4.4: TIM and LAC </w:t>
        </w:r>
      </w:ins>
      <w:ins w:id="111" w:author="thiago Pereira" w:date="2016-02-21T11:12:00Z">
        <w:r w:rsidR="00EE4436">
          <w:rPr>
            <w:sz w:val="24"/>
            <w:szCs w:val="24"/>
            <w:lang w:val="en-US"/>
          </w:rPr>
          <w:t xml:space="preserve">workflow </w:t>
        </w:r>
      </w:ins>
      <w:ins w:id="112" w:author="thiago Pereira" w:date="2016-02-21T11:05:00Z">
        <w:r>
          <w:rPr>
            <w:sz w:val="24"/>
            <w:szCs w:val="24"/>
            <w:lang w:val="en-US"/>
          </w:rPr>
          <w:t>for offline behavioral analysis</w:t>
        </w:r>
      </w:ins>
    </w:p>
    <w:p w:rsidR="009C666C" w:rsidRPr="00F3359A" w:rsidDel="00CB4C99" w:rsidRDefault="009C666C" w:rsidP="00281A4A">
      <w:pPr>
        <w:spacing w:after="200" w:line="276" w:lineRule="auto"/>
        <w:jc w:val="both"/>
        <w:rPr>
          <w:del w:id="113" w:author="thiago Pereira" w:date="2016-02-21T10:04:00Z"/>
          <w:noProof/>
          <w:sz w:val="24"/>
          <w:szCs w:val="24"/>
          <w:lang w:val="en-US" w:eastAsia="pt-BR"/>
        </w:rPr>
      </w:pPr>
    </w:p>
    <w:p w:rsidR="00F533E9" w:rsidRPr="00F3359A" w:rsidRDefault="00F533E9" w:rsidP="00281A4A">
      <w:pPr>
        <w:spacing w:after="200" w:line="276" w:lineRule="auto"/>
        <w:jc w:val="both"/>
        <w:rPr>
          <w:noProof/>
          <w:sz w:val="24"/>
          <w:szCs w:val="24"/>
          <w:lang w:val="en-US" w:eastAsia="pt-BR"/>
        </w:rPr>
      </w:pPr>
    </w:p>
    <w:p w:rsidR="00F533E9" w:rsidRPr="003159E9" w:rsidRDefault="00F533E9" w:rsidP="00072DD3">
      <w:pPr>
        <w:spacing w:after="200" w:line="276" w:lineRule="auto"/>
        <w:ind w:left="360"/>
        <w:rPr>
          <w:b/>
          <w:sz w:val="24"/>
          <w:szCs w:val="24"/>
          <w:lang w:val="en-US"/>
        </w:rPr>
      </w:pPr>
      <w:r w:rsidRPr="003159E9">
        <w:rPr>
          <w:b/>
          <w:sz w:val="24"/>
          <w:szCs w:val="24"/>
          <w:lang w:val="en-US"/>
        </w:rPr>
        <w:t>5. The algorithms, key usage and data protection methods.</w:t>
      </w:r>
    </w:p>
    <w:p w:rsidR="00F533E9" w:rsidRDefault="00FA705C" w:rsidP="00281A4A">
      <w:pPr>
        <w:spacing w:after="200" w:line="276" w:lineRule="auto"/>
        <w:jc w:val="both"/>
        <w:rPr>
          <w:noProof/>
          <w:sz w:val="24"/>
          <w:szCs w:val="24"/>
          <w:lang w:val="pt-BR" w:eastAsia="pt-BR"/>
        </w:rPr>
      </w:pPr>
      <w:r w:rsidRPr="00FA705C">
        <w:rPr>
          <w:noProof/>
          <w:sz w:val="24"/>
          <w:szCs w:val="24"/>
          <w:lang w:val="en-US" w:eastAsia="pt-BR"/>
        </w:rPr>
        <w:t xml:space="preserve">In the proposed approach, the kernel encryption scheme in the mobile device is a combination of several methods of security. </w:t>
      </w:r>
      <w:r w:rsidR="00F533E9" w:rsidRPr="00281A4A">
        <w:rPr>
          <w:noProof/>
          <w:sz w:val="24"/>
          <w:szCs w:val="24"/>
          <w:lang w:val="en-US" w:eastAsia="pt-BR"/>
        </w:rPr>
        <w:t>The files are encrypted with 128</w:t>
      </w:r>
      <w:r w:rsidR="00F533E9">
        <w:rPr>
          <w:noProof/>
          <w:sz w:val="24"/>
          <w:szCs w:val="24"/>
          <w:lang w:val="en-US" w:eastAsia="pt-BR"/>
        </w:rPr>
        <w:t>/256</w:t>
      </w:r>
      <w:r w:rsidR="00F533E9" w:rsidRPr="00281A4A">
        <w:rPr>
          <w:noProof/>
          <w:sz w:val="24"/>
          <w:szCs w:val="24"/>
          <w:lang w:val="en-US" w:eastAsia="pt-BR"/>
        </w:rPr>
        <w:t xml:space="preserve">-bit AES, while the permanent file keys are encrypted with the attribute-based encryption. </w:t>
      </w:r>
      <w:r w:rsidRPr="00FA705C">
        <w:rPr>
          <w:noProof/>
          <w:sz w:val="24"/>
          <w:szCs w:val="24"/>
          <w:lang w:val="en-US" w:eastAsia="pt-BR"/>
        </w:rPr>
        <w:t xml:space="preserve">The set of expiring ABE keys corresponding to the set of files accessible by user in encrypted with a single expiring AES key (KEY_SET_KEY). </w:t>
      </w:r>
      <w:r w:rsidR="00F533E9" w:rsidRPr="008674E6">
        <w:rPr>
          <w:noProof/>
          <w:sz w:val="24"/>
          <w:szCs w:val="24"/>
          <w:lang w:val="en-US" w:eastAsia="pt-BR"/>
        </w:rPr>
        <w:t xml:space="preserve">This key is </w:t>
      </w:r>
      <w:r w:rsidR="00F533E9" w:rsidRPr="004539D4">
        <w:rPr>
          <w:noProof/>
          <w:sz w:val="24"/>
          <w:szCs w:val="24"/>
          <w:lang w:val="en-US" w:eastAsia="pt-BR"/>
        </w:rPr>
        <w:t>expiring</w:t>
      </w:r>
      <w:r w:rsidR="00F533E9" w:rsidRPr="00281A4A">
        <w:rPr>
          <w:noProof/>
          <w:sz w:val="24"/>
          <w:szCs w:val="24"/>
          <w:lang w:val="en-US" w:eastAsia="pt-BR"/>
        </w:rPr>
        <w:t xml:space="preserve"> and is split</w:t>
      </w:r>
      <w:r w:rsidR="00F533E9">
        <w:rPr>
          <w:noProof/>
          <w:sz w:val="24"/>
          <w:szCs w:val="24"/>
          <w:lang w:val="en-US" w:eastAsia="pt-BR"/>
        </w:rPr>
        <w:t>ed</w:t>
      </w:r>
      <w:r w:rsidR="00F533E9" w:rsidRPr="00281A4A">
        <w:rPr>
          <w:noProof/>
          <w:sz w:val="24"/>
          <w:szCs w:val="24"/>
          <w:lang w:val="en-US" w:eastAsia="pt-BR"/>
        </w:rPr>
        <w:t xml:space="preserve"> by </w:t>
      </w:r>
      <w:r w:rsidR="00F533E9">
        <w:rPr>
          <w:noProof/>
          <w:sz w:val="24"/>
          <w:szCs w:val="24"/>
          <w:lang w:val="en-US" w:eastAsia="pt-BR"/>
        </w:rPr>
        <w:t xml:space="preserve">the </w:t>
      </w:r>
      <w:r w:rsidR="00F533E9" w:rsidRPr="00281A4A">
        <w:rPr>
          <w:noProof/>
          <w:sz w:val="24"/>
          <w:szCs w:val="24"/>
          <w:lang w:val="en-US" w:eastAsia="pt-BR"/>
        </w:rPr>
        <w:t xml:space="preserve">server into 4 parts (2 are stored on the device and 2 belong to the user) by the method of secure secret sharing. </w:t>
      </w:r>
      <w:r w:rsidR="00F533E9" w:rsidRPr="00281A4A">
        <w:rPr>
          <w:noProof/>
          <w:sz w:val="24"/>
          <w:szCs w:val="24"/>
          <w:lang w:val="pt-BR" w:eastAsia="pt-BR"/>
        </w:rPr>
        <w:t xml:space="preserve">The encryption workflow is outlined in the Figure </w:t>
      </w:r>
      <w:r w:rsidR="00F533E9">
        <w:rPr>
          <w:noProof/>
          <w:sz w:val="24"/>
          <w:szCs w:val="24"/>
          <w:lang w:val="pt-BR" w:eastAsia="pt-BR"/>
        </w:rPr>
        <w:t>5.1</w:t>
      </w:r>
      <w:r w:rsidR="00F533E9" w:rsidRPr="00281A4A">
        <w:rPr>
          <w:noProof/>
          <w:sz w:val="24"/>
          <w:szCs w:val="24"/>
          <w:lang w:val="pt-BR" w:eastAsia="pt-BR"/>
        </w:rPr>
        <w:t>.</w:t>
      </w:r>
    </w:p>
    <w:p w:rsidR="00AD4D89" w:rsidRDefault="004539D4" w:rsidP="008674E6">
      <w:pPr>
        <w:spacing w:after="200" w:line="276" w:lineRule="auto"/>
        <w:jc w:val="center"/>
        <w:rPr>
          <w:noProof/>
          <w:sz w:val="24"/>
          <w:szCs w:val="24"/>
          <w:lang w:val="pt-BR" w:eastAsia="pt-BR"/>
        </w:rPr>
      </w:pPr>
      <w:r>
        <w:rPr>
          <w:noProof/>
          <w:sz w:val="24"/>
          <w:szCs w:val="24"/>
          <w:lang w:val="pt-BR" w:eastAsia="pt-BR"/>
        </w:rPr>
        <w:lastRenderedPageBreak/>
        <w:drawing>
          <wp:inline distT="0" distB="0" distL="0" distR="0">
            <wp:extent cx="2303780" cy="1864360"/>
            <wp:effectExtent l="0" t="0" r="1270" b="2540"/>
            <wp:docPr id="9"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3780" cy="1864360"/>
                    </a:xfrm>
                    <a:prstGeom prst="rect">
                      <a:avLst/>
                    </a:prstGeom>
                    <a:noFill/>
                    <a:ln>
                      <a:noFill/>
                    </a:ln>
                  </pic:spPr>
                </pic:pic>
              </a:graphicData>
            </a:graphic>
          </wp:inline>
        </w:drawing>
      </w:r>
    </w:p>
    <w:p w:rsidR="00F533E9" w:rsidRPr="00F3359A" w:rsidRDefault="00F533E9" w:rsidP="00F50654">
      <w:pPr>
        <w:spacing w:after="200" w:line="276" w:lineRule="auto"/>
        <w:jc w:val="center"/>
        <w:rPr>
          <w:noProof/>
          <w:sz w:val="24"/>
          <w:szCs w:val="24"/>
          <w:lang w:val="en-US" w:eastAsia="pt-BR"/>
        </w:rPr>
      </w:pPr>
      <w:r w:rsidRPr="003159E9">
        <w:rPr>
          <w:sz w:val="24"/>
          <w:szCs w:val="24"/>
          <w:lang w:val="en-US"/>
        </w:rPr>
        <w:t xml:space="preserve">Figure </w:t>
      </w:r>
      <w:r>
        <w:rPr>
          <w:sz w:val="24"/>
          <w:szCs w:val="24"/>
          <w:lang w:val="en-US"/>
        </w:rPr>
        <w:t>5.1: Encryption workflow</w:t>
      </w:r>
    </w:p>
    <w:p w:rsidR="00F533E9" w:rsidRPr="003159E9" w:rsidRDefault="00F533E9" w:rsidP="00072DD3">
      <w:pPr>
        <w:spacing w:after="200" w:line="276" w:lineRule="auto"/>
        <w:ind w:left="360"/>
        <w:rPr>
          <w:sz w:val="24"/>
          <w:szCs w:val="24"/>
          <w:lang w:val="en-US"/>
        </w:rPr>
      </w:pPr>
    </w:p>
    <w:p w:rsidR="00F533E9" w:rsidRDefault="00F533E9" w:rsidP="00281A4A">
      <w:pPr>
        <w:spacing w:after="200" w:line="276" w:lineRule="auto"/>
        <w:jc w:val="both"/>
        <w:rPr>
          <w:noProof/>
          <w:sz w:val="24"/>
          <w:szCs w:val="24"/>
          <w:lang w:val="en-US" w:eastAsia="pt-BR"/>
        </w:rPr>
      </w:pPr>
      <w:r w:rsidRPr="00281A4A">
        <w:rPr>
          <w:noProof/>
          <w:sz w:val="24"/>
          <w:szCs w:val="24"/>
          <w:lang w:val="en-US" w:eastAsia="pt-BR"/>
        </w:rPr>
        <w:t xml:space="preserve">The key hierarchy can be explained by </w:t>
      </w:r>
      <w:r>
        <w:rPr>
          <w:noProof/>
          <w:sz w:val="24"/>
          <w:szCs w:val="24"/>
          <w:lang w:val="en-US" w:eastAsia="pt-BR"/>
        </w:rPr>
        <w:t xml:space="preserve">Figure 5.2 </w:t>
      </w:r>
      <w:r w:rsidRPr="00281A4A">
        <w:rPr>
          <w:noProof/>
          <w:sz w:val="24"/>
          <w:szCs w:val="24"/>
          <w:lang w:val="en-US" w:eastAsia="pt-BR"/>
        </w:rPr>
        <w:t xml:space="preserve">where the key </w:t>
      </w:r>
      <w:r>
        <w:rPr>
          <w:noProof/>
          <w:sz w:val="24"/>
          <w:szCs w:val="24"/>
          <w:lang w:val="en-US" w:eastAsia="pt-BR"/>
        </w:rPr>
        <w:t>represented in figure 5.1</w:t>
      </w:r>
      <w:r w:rsidRPr="00281A4A">
        <w:rPr>
          <w:noProof/>
          <w:sz w:val="24"/>
          <w:szCs w:val="24"/>
          <w:lang w:val="en-US" w:eastAsia="pt-BR"/>
        </w:rPr>
        <w:t xml:space="preserve"> serves for decrypting the key </w:t>
      </w:r>
      <w:r w:rsidRPr="00EC5823">
        <w:rPr>
          <w:noProof/>
          <w:sz w:val="24"/>
          <w:szCs w:val="24"/>
          <w:lang w:val="en-US" w:eastAsia="pt-BR"/>
        </w:rPr>
        <w:t>for each level</w:t>
      </w:r>
      <w:r w:rsidRPr="00385621" w:rsidDel="00385621">
        <w:rPr>
          <w:noProof/>
          <w:sz w:val="24"/>
          <w:szCs w:val="24"/>
          <w:lang w:val="en-US" w:eastAsia="pt-BR"/>
        </w:rPr>
        <w:t xml:space="preserve"> </w:t>
      </w:r>
      <w:r>
        <w:rPr>
          <w:noProof/>
          <w:sz w:val="24"/>
          <w:szCs w:val="24"/>
          <w:lang w:val="en-US" w:eastAsia="pt-BR"/>
        </w:rPr>
        <w:t>represented in Figure 5.2.</w:t>
      </w:r>
    </w:p>
    <w:p w:rsidR="00AD4D89" w:rsidRDefault="004539D4" w:rsidP="008674E6">
      <w:pPr>
        <w:spacing w:after="200" w:line="276" w:lineRule="auto"/>
        <w:jc w:val="center"/>
        <w:rPr>
          <w:noProof/>
          <w:sz w:val="24"/>
          <w:szCs w:val="24"/>
          <w:lang w:val="en-US" w:eastAsia="pt-BR"/>
        </w:rPr>
      </w:pPr>
      <w:r>
        <w:rPr>
          <w:noProof/>
          <w:sz w:val="24"/>
          <w:szCs w:val="24"/>
          <w:lang w:val="pt-BR" w:eastAsia="pt-BR"/>
        </w:rPr>
        <w:drawing>
          <wp:inline distT="0" distB="0" distL="0" distR="0">
            <wp:extent cx="3295650" cy="2399030"/>
            <wp:effectExtent l="0" t="0" r="0" b="1270"/>
            <wp:docPr id="10"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95650" cy="2399030"/>
                    </a:xfrm>
                    <a:prstGeom prst="rect">
                      <a:avLst/>
                    </a:prstGeom>
                    <a:noFill/>
                    <a:ln>
                      <a:noFill/>
                    </a:ln>
                  </pic:spPr>
                </pic:pic>
              </a:graphicData>
            </a:graphic>
          </wp:inline>
        </w:drawing>
      </w:r>
    </w:p>
    <w:p w:rsidR="00F533E9" w:rsidRPr="003159E9" w:rsidRDefault="00F533E9" w:rsidP="00F50654">
      <w:pPr>
        <w:spacing w:after="200" w:line="276" w:lineRule="auto"/>
        <w:ind w:left="360"/>
        <w:jc w:val="center"/>
        <w:rPr>
          <w:noProof/>
          <w:sz w:val="24"/>
          <w:szCs w:val="24"/>
          <w:lang w:val="en-US" w:eastAsia="pt-BR"/>
        </w:rPr>
      </w:pPr>
      <w:r w:rsidRPr="003159E9">
        <w:rPr>
          <w:sz w:val="24"/>
          <w:szCs w:val="24"/>
          <w:lang w:val="en-US"/>
        </w:rPr>
        <w:t xml:space="preserve">Figure </w:t>
      </w:r>
      <w:r>
        <w:rPr>
          <w:sz w:val="24"/>
          <w:szCs w:val="24"/>
          <w:lang w:val="en-US"/>
        </w:rPr>
        <w:t>5.2: Encryption key hierarchy</w:t>
      </w:r>
    </w:p>
    <w:p w:rsidR="00F533E9" w:rsidRPr="003159E9" w:rsidRDefault="00F533E9" w:rsidP="00281A4A">
      <w:pPr>
        <w:spacing w:after="200" w:line="276" w:lineRule="auto"/>
        <w:jc w:val="both"/>
        <w:rPr>
          <w:noProof/>
          <w:sz w:val="24"/>
          <w:szCs w:val="24"/>
          <w:lang w:val="en-US" w:eastAsia="pt-BR"/>
        </w:rPr>
      </w:pPr>
      <w:r w:rsidRPr="003159E9">
        <w:rPr>
          <w:noProof/>
          <w:sz w:val="24"/>
          <w:szCs w:val="24"/>
          <w:lang w:val="en-US" w:eastAsia="pt-BR"/>
        </w:rPr>
        <w:t xml:space="preserve">This proposed encryption scheme is called as a hybrid encryption </w:t>
      </w:r>
      <w:r w:rsidR="008674E6">
        <w:rPr>
          <w:noProof/>
          <w:sz w:val="24"/>
          <w:szCs w:val="24"/>
          <w:lang w:val="en-US" w:eastAsia="pt-BR"/>
        </w:rPr>
        <w:t>si</w:t>
      </w:r>
      <w:r>
        <w:rPr>
          <w:noProof/>
          <w:sz w:val="24"/>
          <w:szCs w:val="24"/>
          <w:lang w:val="en-US" w:eastAsia="pt-BR"/>
        </w:rPr>
        <w:t>nce</w:t>
      </w:r>
      <w:r w:rsidRPr="003159E9">
        <w:rPr>
          <w:noProof/>
          <w:sz w:val="24"/>
          <w:szCs w:val="24"/>
          <w:lang w:val="en-US" w:eastAsia="pt-BR"/>
        </w:rPr>
        <w:t xml:space="preserve"> it uses a combination of different encryption methods in order to support all requirements to the encryption scheme used in the proposed infrastructure</w:t>
      </w:r>
      <w:r>
        <w:rPr>
          <w:noProof/>
          <w:sz w:val="24"/>
          <w:szCs w:val="24"/>
          <w:lang w:val="en-US" w:eastAsia="pt-BR"/>
        </w:rPr>
        <w:t>. Then it has:</w:t>
      </w:r>
    </w:p>
    <w:p w:rsidR="00AD4D89" w:rsidRDefault="00F533E9" w:rsidP="008674E6">
      <w:pPr>
        <w:pStyle w:val="PargrafodaLista"/>
        <w:numPr>
          <w:ilvl w:val="0"/>
          <w:numId w:val="15"/>
        </w:numPr>
        <w:spacing w:after="200" w:line="276" w:lineRule="auto"/>
        <w:rPr>
          <w:sz w:val="24"/>
          <w:szCs w:val="24"/>
          <w:lang w:val="en-US"/>
        </w:rPr>
      </w:pPr>
      <w:r w:rsidRPr="003159E9">
        <w:rPr>
          <w:sz w:val="24"/>
          <w:szCs w:val="24"/>
          <w:lang w:val="en-US"/>
        </w:rPr>
        <w:t>AES provides a fast encryption of the data files</w:t>
      </w:r>
      <w:r>
        <w:rPr>
          <w:sz w:val="24"/>
          <w:szCs w:val="24"/>
          <w:lang w:val="en-US"/>
        </w:rPr>
        <w:t>;</w:t>
      </w:r>
    </w:p>
    <w:p w:rsidR="00AD4D89" w:rsidRDefault="00F533E9" w:rsidP="008674E6">
      <w:pPr>
        <w:pStyle w:val="PargrafodaLista"/>
        <w:numPr>
          <w:ilvl w:val="0"/>
          <w:numId w:val="15"/>
        </w:numPr>
        <w:spacing w:after="200" w:line="276" w:lineRule="auto"/>
        <w:rPr>
          <w:sz w:val="24"/>
          <w:szCs w:val="24"/>
          <w:lang w:val="en-US"/>
        </w:rPr>
      </w:pPr>
      <w:r w:rsidRPr="003159E9">
        <w:rPr>
          <w:sz w:val="24"/>
          <w:szCs w:val="24"/>
          <w:lang w:val="en-US"/>
        </w:rPr>
        <w:t>ABE permits to support the authorization policy on the encryption level</w:t>
      </w:r>
      <w:r>
        <w:rPr>
          <w:sz w:val="24"/>
          <w:szCs w:val="24"/>
          <w:lang w:val="en-US"/>
        </w:rPr>
        <w:t>;</w:t>
      </w:r>
    </w:p>
    <w:p w:rsidR="00F533E9" w:rsidRPr="003159E9" w:rsidRDefault="00F533E9" w:rsidP="00432E74">
      <w:pPr>
        <w:pStyle w:val="PargrafodaLista"/>
        <w:spacing w:after="200" w:line="276" w:lineRule="auto"/>
        <w:ind w:left="0"/>
        <w:rPr>
          <w:sz w:val="24"/>
          <w:szCs w:val="24"/>
          <w:lang w:val="en-US"/>
        </w:rPr>
      </w:pPr>
      <w:r w:rsidRPr="003159E9">
        <w:rPr>
          <w:sz w:val="24"/>
          <w:szCs w:val="24"/>
          <w:lang w:val="en-US"/>
        </w:rPr>
        <w:t>3)   SSS allows protecting the key storage by avoiding the necessity to store the key proof.</w:t>
      </w:r>
    </w:p>
    <w:p w:rsidR="00F533E9" w:rsidRPr="003159E9" w:rsidRDefault="00F533E9" w:rsidP="00432E74">
      <w:pPr>
        <w:pStyle w:val="PargrafodaLista"/>
        <w:spacing w:after="200" w:line="276" w:lineRule="auto"/>
        <w:ind w:left="0"/>
        <w:rPr>
          <w:sz w:val="24"/>
          <w:szCs w:val="24"/>
          <w:lang w:val="en-US"/>
        </w:rPr>
      </w:pPr>
    </w:p>
    <w:p w:rsidR="00F533E9" w:rsidRPr="003159E9" w:rsidRDefault="00F533E9" w:rsidP="00432E74">
      <w:pPr>
        <w:pStyle w:val="PargrafodaLista"/>
        <w:spacing w:after="200" w:line="276" w:lineRule="auto"/>
        <w:ind w:left="0"/>
        <w:rPr>
          <w:sz w:val="24"/>
          <w:szCs w:val="24"/>
          <w:lang w:val="en-US"/>
        </w:rPr>
      </w:pPr>
      <w:r w:rsidRPr="003159E9">
        <w:rPr>
          <w:sz w:val="24"/>
          <w:szCs w:val="24"/>
          <w:lang w:val="en-US"/>
        </w:rPr>
        <w:t xml:space="preserve">The following </w:t>
      </w:r>
      <w:r w:rsidRPr="008674E6">
        <w:rPr>
          <w:sz w:val="24"/>
          <w:szCs w:val="24"/>
          <w:lang w:val="en-US"/>
        </w:rPr>
        <w:t>subsections 5.1.-5.3. provide</w:t>
      </w:r>
      <w:r w:rsidRPr="003159E9">
        <w:rPr>
          <w:sz w:val="24"/>
          <w:szCs w:val="24"/>
          <w:lang w:val="en-US"/>
        </w:rPr>
        <w:t xml:space="preserve"> a detailed description </w:t>
      </w:r>
      <w:r>
        <w:rPr>
          <w:sz w:val="24"/>
          <w:szCs w:val="24"/>
          <w:lang w:val="en-US"/>
        </w:rPr>
        <w:t>of</w:t>
      </w:r>
      <w:r w:rsidRPr="003159E9">
        <w:rPr>
          <w:sz w:val="24"/>
          <w:szCs w:val="24"/>
          <w:lang w:val="en-US"/>
        </w:rPr>
        <w:t xml:space="preserve"> the building blocks of the hybrid encryption.</w:t>
      </w:r>
    </w:p>
    <w:p w:rsidR="00F533E9" w:rsidRPr="003159E9" w:rsidRDefault="00F533E9" w:rsidP="005A35D5">
      <w:pPr>
        <w:pStyle w:val="PargrafodaLista"/>
        <w:spacing w:after="200" w:line="276" w:lineRule="auto"/>
        <w:ind w:left="1800"/>
        <w:rPr>
          <w:sz w:val="24"/>
          <w:szCs w:val="24"/>
          <w:lang w:val="en-US"/>
        </w:rPr>
      </w:pPr>
    </w:p>
    <w:p w:rsidR="00F533E9" w:rsidRPr="003159E9" w:rsidRDefault="00F533E9" w:rsidP="001939C7">
      <w:pPr>
        <w:pStyle w:val="PargrafodaLista"/>
        <w:spacing w:after="200" w:line="276" w:lineRule="auto"/>
        <w:rPr>
          <w:b/>
          <w:sz w:val="24"/>
          <w:szCs w:val="24"/>
          <w:lang w:val="en-US"/>
        </w:rPr>
      </w:pPr>
      <w:r w:rsidRPr="003159E9">
        <w:rPr>
          <w:b/>
          <w:sz w:val="24"/>
          <w:szCs w:val="24"/>
          <w:lang w:val="en-US"/>
        </w:rPr>
        <w:t xml:space="preserve">5.1. AES file encryption </w:t>
      </w:r>
    </w:p>
    <w:p w:rsidR="00F533E9" w:rsidRDefault="00F533E9" w:rsidP="005A35D5">
      <w:pPr>
        <w:spacing w:after="200" w:line="276" w:lineRule="auto"/>
        <w:jc w:val="both"/>
        <w:rPr>
          <w:sz w:val="24"/>
          <w:szCs w:val="24"/>
          <w:lang w:val="en-US"/>
        </w:rPr>
      </w:pPr>
      <w:r w:rsidRPr="003159E9">
        <w:rPr>
          <w:sz w:val="24"/>
          <w:szCs w:val="24"/>
          <w:lang w:val="en-US"/>
        </w:rPr>
        <w:lastRenderedPageBreak/>
        <w:t xml:space="preserve">The protected files are encrypted on the server </w:t>
      </w:r>
      <w:r>
        <w:rPr>
          <w:sz w:val="24"/>
          <w:szCs w:val="24"/>
          <w:lang w:val="en-US"/>
        </w:rPr>
        <w:t xml:space="preserve">side </w:t>
      </w:r>
      <w:r w:rsidRPr="003159E9">
        <w:rPr>
          <w:sz w:val="24"/>
          <w:szCs w:val="24"/>
          <w:lang w:val="en-US"/>
        </w:rPr>
        <w:t xml:space="preserve">with the secure </w:t>
      </w:r>
      <w:r w:rsidRPr="00281233">
        <w:rPr>
          <w:sz w:val="24"/>
          <w:szCs w:val="24"/>
          <w:lang w:val="en-US"/>
        </w:rPr>
        <w:t>128/256 bit AES encryption, which is currently an industrial standard. Nevertheless, domain administrator can choose to encrypt the file storage with Blowfish or Serpent which also provide a high level of safety</w:t>
      </w:r>
      <w:r>
        <w:rPr>
          <w:sz w:val="24"/>
          <w:szCs w:val="24"/>
          <w:lang w:val="en-US"/>
        </w:rPr>
        <w:t xml:space="preserve"> [27]</w:t>
      </w:r>
      <w:r w:rsidRPr="003159E9">
        <w:rPr>
          <w:sz w:val="24"/>
          <w:szCs w:val="24"/>
          <w:lang w:val="en-US"/>
        </w:rPr>
        <w:t>. The symmetric encryption on a server side is performed in two steps</w:t>
      </w:r>
      <w:r>
        <w:rPr>
          <w:sz w:val="24"/>
          <w:szCs w:val="24"/>
          <w:lang w:val="en-US"/>
        </w:rPr>
        <w:t>. First</w:t>
      </w:r>
      <w:r w:rsidRPr="003159E9">
        <w:rPr>
          <w:sz w:val="24"/>
          <w:szCs w:val="24"/>
          <w:lang w:val="en-US"/>
        </w:rPr>
        <w:t xml:space="preserve"> there is a single AES key for preserving the server storage</w:t>
      </w:r>
      <w:r>
        <w:rPr>
          <w:sz w:val="24"/>
          <w:szCs w:val="24"/>
          <w:lang w:val="en-US"/>
        </w:rPr>
        <w:t>. Second,</w:t>
      </w:r>
      <w:r w:rsidRPr="003159E9">
        <w:rPr>
          <w:sz w:val="24"/>
          <w:szCs w:val="24"/>
          <w:lang w:val="en-US"/>
        </w:rPr>
        <w:t xml:space="preserve"> when the encrypted file is sent from the server to the mobile </w:t>
      </w:r>
      <w:r>
        <w:rPr>
          <w:sz w:val="24"/>
          <w:szCs w:val="24"/>
          <w:lang w:val="en-US"/>
        </w:rPr>
        <w:t xml:space="preserve">app </w:t>
      </w:r>
      <w:r w:rsidRPr="003159E9">
        <w:rPr>
          <w:sz w:val="24"/>
          <w:szCs w:val="24"/>
          <w:lang w:val="en-US"/>
        </w:rPr>
        <w:t>or desktop device another unique AES key is generated.</w:t>
      </w:r>
      <w:r>
        <w:rPr>
          <w:sz w:val="24"/>
          <w:szCs w:val="24"/>
          <w:lang w:val="en-US"/>
        </w:rPr>
        <w:t xml:space="preserve"> This key serves for the encryption on the client side.</w:t>
      </w:r>
      <w:r w:rsidRPr="003159E9">
        <w:rPr>
          <w:sz w:val="24"/>
          <w:szCs w:val="24"/>
          <w:lang w:val="en-US"/>
        </w:rPr>
        <w:t xml:space="preserve"> In other words, along with the encrypted file the user gets his own unique AES key for decrypting </w:t>
      </w:r>
      <w:r>
        <w:rPr>
          <w:sz w:val="24"/>
          <w:szCs w:val="24"/>
          <w:lang w:val="en-US"/>
        </w:rPr>
        <w:t>the files received</w:t>
      </w:r>
      <w:r w:rsidRPr="003159E9">
        <w:rPr>
          <w:sz w:val="24"/>
          <w:szCs w:val="24"/>
          <w:lang w:val="en-US"/>
        </w:rPr>
        <w:t xml:space="preserve">. This key is protected by attribute-based public key encryption (ABE). The scheme of the server-side AES encryption is </w:t>
      </w:r>
      <w:r>
        <w:rPr>
          <w:sz w:val="24"/>
          <w:szCs w:val="24"/>
          <w:lang w:val="en-US"/>
        </w:rPr>
        <w:t>represented in Figure 5.3.</w:t>
      </w:r>
    </w:p>
    <w:p w:rsidR="00AD4D89" w:rsidRDefault="004539D4" w:rsidP="00281233">
      <w:pPr>
        <w:spacing w:after="200" w:line="276" w:lineRule="auto"/>
        <w:jc w:val="center"/>
        <w:rPr>
          <w:sz w:val="24"/>
          <w:szCs w:val="24"/>
          <w:lang w:val="en-US"/>
        </w:rPr>
      </w:pPr>
      <w:r>
        <w:rPr>
          <w:noProof/>
          <w:sz w:val="24"/>
          <w:szCs w:val="24"/>
          <w:lang w:val="pt-BR" w:eastAsia="pt-BR"/>
        </w:rPr>
        <w:drawing>
          <wp:inline distT="0" distB="0" distL="0" distR="0">
            <wp:extent cx="5059045" cy="914400"/>
            <wp:effectExtent l="0" t="0" r="8255" b="0"/>
            <wp:docPr id="11"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59045" cy="914400"/>
                    </a:xfrm>
                    <a:prstGeom prst="rect">
                      <a:avLst/>
                    </a:prstGeom>
                    <a:noFill/>
                    <a:ln>
                      <a:noFill/>
                    </a:ln>
                  </pic:spPr>
                </pic:pic>
              </a:graphicData>
            </a:graphic>
          </wp:inline>
        </w:drawing>
      </w:r>
    </w:p>
    <w:p w:rsidR="00F533E9" w:rsidRPr="003159E9" w:rsidRDefault="00F533E9" w:rsidP="00F50654">
      <w:pPr>
        <w:spacing w:after="200" w:line="276" w:lineRule="auto"/>
        <w:jc w:val="center"/>
        <w:rPr>
          <w:sz w:val="24"/>
          <w:szCs w:val="24"/>
          <w:lang w:val="en-US"/>
        </w:rPr>
      </w:pPr>
      <w:r>
        <w:rPr>
          <w:sz w:val="24"/>
          <w:szCs w:val="24"/>
          <w:lang w:val="en-US"/>
        </w:rPr>
        <w:t>Figure 5.3: Server-side encryption</w:t>
      </w:r>
    </w:p>
    <w:p w:rsidR="00F533E9" w:rsidRPr="00281A4A" w:rsidRDefault="00FA705C" w:rsidP="005A35D5">
      <w:pPr>
        <w:spacing w:after="200" w:line="276" w:lineRule="auto"/>
        <w:jc w:val="both"/>
        <w:rPr>
          <w:noProof/>
          <w:sz w:val="24"/>
          <w:szCs w:val="24"/>
          <w:lang w:val="en-US" w:eastAsia="pt-BR"/>
        </w:rPr>
      </w:pPr>
      <w:r w:rsidRPr="00FA705C">
        <w:rPr>
          <w:noProof/>
          <w:sz w:val="24"/>
          <w:szCs w:val="24"/>
          <w:lang w:val="en-US" w:eastAsia="pt-BR"/>
        </w:rPr>
        <w:t xml:space="preserve">Usually, The AES encryption key is used as a session key. </w:t>
      </w:r>
      <w:r w:rsidR="00F533E9" w:rsidRPr="00281A4A">
        <w:rPr>
          <w:noProof/>
          <w:sz w:val="24"/>
          <w:szCs w:val="24"/>
          <w:lang w:val="en-US" w:eastAsia="pt-BR"/>
        </w:rPr>
        <w:t xml:space="preserve">In our setting, it is not desirable to re-encrypt the files stored in the device unless there is a certain specific condition (for example, the user leaves the </w:t>
      </w:r>
      <w:r w:rsidR="00F533E9">
        <w:rPr>
          <w:noProof/>
          <w:sz w:val="24"/>
          <w:szCs w:val="24"/>
          <w:lang w:val="en-US" w:eastAsia="pt-BR"/>
        </w:rPr>
        <w:t>domain or a specific group in the domain (the group of users in the domain contains the users with the equal access rights, i.e. the same set of accessible file shares)</w:t>
      </w:r>
      <w:r w:rsidR="00F533E9" w:rsidRPr="00281A4A">
        <w:rPr>
          <w:noProof/>
          <w:sz w:val="24"/>
          <w:szCs w:val="24"/>
          <w:lang w:val="en-US" w:eastAsia="pt-BR"/>
        </w:rPr>
        <w:t xml:space="preserve"> and the file should not be accessible for this user anymore). This is why AES key in the presented notation is permanent and defined as FILE_KEY. The randomly generated  FILE_KEY is unique for each file or set of files stored on a client. </w:t>
      </w:r>
    </w:p>
    <w:p w:rsidR="00F533E9" w:rsidRPr="003159E9" w:rsidRDefault="00F533E9" w:rsidP="00D42D4F">
      <w:pPr>
        <w:pStyle w:val="PargrafodaLista"/>
        <w:spacing w:after="200" w:line="276" w:lineRule="auto"/>
        <w:rPr>
          <w:b/>
          <w:sz w:val="24"/>
          <w:szCs w:val="24"/>
          <w:lang w:val="en-US"/>
        </w:rPr>
      </w:pPr>
      <w:r w:rsidRPr="003159E9">
        <w:rPr>
          <w:b/>
          <w:sz w:val="24"/>
          <w:szCs w:val="24"/>
          <w:lang w:val="en-US"/>
        </w:rPr>
        <w:t xml:space="preserve">5.2. ABE encryption to protect the FILE_KEY </w:t>
      </w:r>
    </w:p>
    <w:p w:rsidR="00F533E9" w:rsidRPr="003159E9" w:rsidRDefault="00F533E9" w:rsidP="005A35D5">
      <w:pPr>
        <w:spacing w:after="200" w:line="276" w:lineRule="auto"/>
        <w:jc w:val="both"/>
        <w:rPr>
          <w:sz w:val="24"/>
          <w:szCs w:val="24"/>
          <w:lang w:val="en-US"/>
        </w:rPr>
      </w:pPr>
      <w:r w:rsidRPr="003159E9">
        <w:rPr>
          <w:sz w:val="24"/>
          <w:szCs w:val="24"/>
          <w:lang w:val="en-US"/>
        </w:rPr>
        <w:t>With each user session, the permanent FILE_KEY (unique AES key) is re-encrypted. The set of FILE_KEYs is protected with the corresponding ABE keys. The unique ABE model that we propose supports the attribute policy based on user groups and on file shares, i.e. the key attributes correspond both to the groups and the file shares.</w:t>
      </w:r>
    </w:p>
    <w:p w:rsidR="00F533E9" w:rsidRPr="003159E9" w:rsidRDefault="00F533E9" w:rsidP="005A35D5">
      <w:pPr>
        <w:jc w:val="both"/>
        <w:rPr>
          <w:sz w:val="24"/>
          <w:szCs w:val="24"/>
          <w:lang w:val="en-US"/>
        </w:rPr>
      </w:pPr>
      <w:r w:rsidRPr="003159E9">
        <w:rPr>
          <w:sz w:val="24"/>
          <w:szCs w:val="24"/>
          <w:lang w:val="en-US"/>
        </w:rPr>
        <w:t xml:space="preserve">The model supports the simple selective ABE </w:t>
      </w:r>
      <w:r w:rsidR="00FA705C" w:rsidRPr="00FA705C">
        <w:rPr>
          <w:sz w:val="24"/>
          <w:szCs w:val="24"/>
          <w:lang w:val="en-US"/>
        </w:rPr>
        <w:t>scheme [28], [29].</w:t>
      </w:r>
      <w:r w:rsidRPr="003159E9">
        <w:rPr>
          <w:sz w:val="24"/>
          <w:szCs w:val="24"/>
          <w:lang w:val="en-US"/>
        </w:rPr>
        <w:t xml:space="preserve"> The selective scheme for attribute-based encryption is as follows: if at least one attribute in the set{</w:t>
      </w:r>
      <w:proofErr w:type="spellStart"/>
      <w:r w:rsidRPr="003159E9">
        <w:rPr>
          <w:sz w:val="24"/>
          <w:szCs w:val="24"/>
          <w:lang w:val="en-US"/>
        </w:rPr>
        <w:t>t</w:t>
      </w:r>
      <w:r w:rsidRPr="003159E9">
        <w:rPr>
          <w:sz w:val="24"/>
          <w:szCs w:val="24"/>
          <w:vertAlign w:val="subscript"/>
          <w:lang w:val="en-US"/>
        </w:rPr>
        <w:t>i</w:t>
      </w:r>
      <w:proofErr w:type="spellEnd"/>
      <w:r w:rsidRPr="003159E9">
        <w:rPr>
          <w:sz w:val="24"/>
          <w:szCs w:val="24"/>
          <w:lang w:val="en-US"/>
        </w:rPr>
        <w:t>}</w:t>
      </w:r>
      <w:r w:rsidRPr="003159E9">
        <w:rPr>
          <w:sz w:val="24"/>
          <w:szCs w:val="24"/>
          <w:vertAlign w:val="subscript"/>
          <w:lang w:val="en-US"/>
        </w:rPr>
        <w:t>U</w:t>
      </w:r>
      <w:r w:rsidRPr="003159E9">
        <w:rPr>
          <w:sz w:val="24"/>
          <w:szCs w:val="24"/>
          <w:lang w:val="en-US"/>
        </w:rPr>
        <w:t xml:space="preserve"> is equal to the attribute in the set{</w:t>
      </w:r>
      <w:proofErr w:type="spellStart"/>
      <w:r w:rsidRPr="003159E9">
        <w:rPr>
          <w:sz w:val="24"/>
          <w:szCs w:val="24"/>
          <w:lang w:val="en-US"/>
        </w:rPr>
        <w:t>t</w:t>
      </w:r>
      <w:r w:rsidRPr="003159E9">
        <w:rPr>
          <w:sz w:val="24"/>
          <w:szCs w:val="24"/>
          <w:vertAlign w:val="subscript"/>
          <w:lang w:val="en-US"/>
        </w:rPr>
        <w:t>i</w:t>
      </w:r>
      <w:proofErr w:type="spellEnd"/>
      <w:r w:rsidRPr="003159E9">
        <w:rPr>
          <w:sz w:val="24"/>
          <w:szCs w:val="24"/>
          <w:lang w:val="en-US"/>
        </w:rPr>
        <w:t>}</w:t>
      </w:r>
      <w:r w:rsidRPr="003159E9">
        <w:rPr>
          <w:sz w:val="24"/>
          <w:szCs w:val="24"/>
          <w:vertAlign w:val="subscript"/>
          <w:lang w:val="en-US"/>
        </w:rPr>
        <w:t>M</w:t>
      </w:r>
      <w:r w:rsidRPr="003159E9">
        <w:rPr>
          <w:sz w:val="24"/>
          <w:szCs w:val="24"/>
          <w:lang w:val="en-US"/>
        </w:rPr>
        <w:t>, the corresponding user U can decrypt the text M. In other words, as soon as user and share have one attribute in common – the user can get access to the share. The components of the ABE encryption are:</w:t>
      </w:r>
    </w:p>
    <w:p w:rsidR="00F533E9" w:rsidRPr="003159E9" w:rsidRDefault="00F533E9" w:rsidP="00072DD3">
      <w:pPr>
        <w:pStyle w:val="PargrafodaLista"/>
        <w:rPr>
          <w:lang w:val="en-US"/>
        </w:rPr>
      </w:pPr>
    </w:p>
    <w:p w:rsidR="00AD4D89" w:rsidRDefault="00F533E9" w:rsidP="00281233">
      <w:pPr>
        <w:pStyle w:val="PargrafodaLista"/>
        <w:numPr>
          <w:ilvl w:val="0"/>
          <w:numId w:val="8"/>
        </w:numPr>
        <w:ind w:left="810" w:firstLine="270"/>
        <w:jc w:val="both"/>
        <w:rPr>
          <w:sz w:val="24"/>
          <w:szCs w:val="24"/>
          <w:lang w:val="en-US"/>
        </w:rPr>
      </w:pPr>
      <w:r w:rsidRPr="003159E9">
        <w:rPr>
          <w:b/>
          <w:sz w:val="24"/>
          <w:szCs w:val="24"/>
          <w:lang w:val="en-US"/>
        </w:rPr>
        <w:t>Master-key (MK)</w:t>
      </w:r>
      <w:r w:rsidRPr="003159E9">
        <w:rPr>
          <w:sz w:val="24"/>
          <w:szCs w:val="24"/>
          <w:lang w:val="en-US"/>
        </w:rPr>
        <w:t xml:space="preserve"> which is kept safely on server and accessible only for the domain administrator</w:t>
      </w:r>
    </w:p>
    <w:p w:rsidR="00F533E9" w:rsidRPr="003159E9" w:rsidRDefault="005E1DFE" w:rsidP="00072DD3">
      <w:pPr>
        <w:pStyle w:val="PargrafodaLista"/>
        <w:ind w:left="810" w:firstLine="270"/>
        <w:jc w:val="both"/>
        <w:rPr>
          <w:sz w:val="24"/>
          <w:szCs w:val="24"/>
          <w:lang w:val="en-US"/>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pt;height:67.3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oNotEmbedSystemFonts/&gt;&lt;w:defaultTabStop w:val=&quot;720&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072DD3&quot;/&gt;&lt;wsp:rsid wsp:val=&quot;0002656C&quot;/&gt;&lt;wsp:rsid wsp:val=&quot;00031D60&quot;/&gt;&lt;wsp:rsid wsp:val=&quot;0004066A&quot;/&gt;&lt;wsp:rsid wsp:val=&quot;00050257&quot;/&gt;&lt;wsp:rsid wsp:val=&quot;00051B6D&quot;/&gt;&lt;wsp:rsid wsp:val=&quot;000531A5&quot;/&gt;&lt;wsp:rsid wsp:val=&quot;00056365&quot;/&gt;&lt;wsp:rsid wsp:val=&quot;00072DD3&quot;/&gt;&lt;wsp:rsid wsp:val=&quot;000744BA&quot;/&gt;&lt;wsp:rsid wsp:val=&quot;00081570&quot;/&gt;&lt;wsp:rsid wsp:val=&quot;000B2E1B&quot;/&gt;&lt;wsp:rsid wsp:val=&quot;000B3D10&quot;/&gt;&lt;wsp:rsid wsp:val=&quot;000B5092&quot;/&gt;&lt;wsp:rsid wsp:val=&quot;000D06DC&quot;/&gt;&lt;wsp:rsid wsp:val=&quot;000D2AFE&quot;/&gt;&lt;wsp:rsid wsp:val=&quot;000D6F45&quot;/&gt;&lt;wsp:rsid wsp:val=&quot;000F2793&quot;/&gt;&lt;wsp:rsid wsp:val=&quot;00131E1E&quot;/&gt;&lt;wsp:rsid wsp:val=&quot;0013288F&quot;/&gt;&lt;wsp:rsid wsp:val=&quot;00145FD8&quot;/&gt;&lt;wsp:rsid wsp:val=&quot;00160097&quot;/&gt;&lt;wsp:rsid wsp:val=&quot;00163610&quot;/&gt;&lt;wsp:rsid wsp:val=&quot;00173561&quot;/&gt;&lt;wsp:rsid wsp:val=&quot;00191CBF&quot;/&gt;&lt;wsp:rsid wsp:val=&quot;001939C7&quot;/&gt;&lt;wsp:rsid wsp:val=&quot;001A38A6&quot;/&gt;&lt;wsp:rsid wsp:val=&quot;001B1517&quot;/&gt;&lt;wsp:rsid wsp:val=&quot;001C64A1&quot;/&gt;&lt;wsp:rsid wsp:val=&quot;001D147D&quot;/&gt;&lt;wsp:rsid wsp:val=&quot;002217BC&quot;/&gt;&lt;wsp:rsid wsp:val=&quot;00223913&quot;/&gt;&lt;wsp:rsid wsp:val=&quot;00244035&quot;/&gt;&lt;wsp:rsid wsp:val=&quot;00256E45&quot;/&gt;&lt;wsp:rsid wsp:val=&quot;002621E5&quot;/&gt;&lt;wsp:rsid wsp:val=&quot;00264DD6&quot;/&gt;&lt;wsp:rsid wsp:val=&quot;00267171&quot;/&gt;&lt;wsp:rsid wsp:val=&quot;00281A4A&quot;/&gt;&lt;wsp:rsid wsp:val=&quot;00287CAA&quot;/&gt;&lt;wsp:rsid wsp:val=&quot;002A1CC7&quot;/&gt;&lt;wsp:rsid wsp:val=&quot;002A2E20&quot;/&gt;&lt;wsp:rsid wsp:val=&quot;002B0A67&quot;/&gt;&lt;wsp:rsid wsp:val=&quot;00307467&quot;/&gt;&lt;wsp:rsid wsp:val=&quot;003144FD&quot;/&gt;&lt;wsp:rsid wsp:val=&quot;003159E9&quot;/&gt;&lt;wsp:rsid wsp:val=&quot;00321358&quot;/&gt;&lt;wsp:rsid wsp:val=&quot;0033457B&quot;/&gt;&lt;wsp:rsid wsp:val=&quot;003345B3&quot;/&gt;&lt;wsp:rsid wsp:val=&quot;00354416&quot;/&gt;&lt;wsp:rsid wsp:val=&quot;00356937&quot;/&gt;&lt;wsp:rsid wsp:val=&quot;00356CBC&quot;/&gt;&lt;wsp:rsid wsp:val=&quot;0038071D&quot;/&gt;&lt;wsp:rsid wsp:val=&quot;00385621&quot;/&gt;&lt;wsp:rsid wsp:val=&quot;003A1B34&quot;/&gt;&lt;wsp:rsid wsp:val=&quot;003E6F71&quot;/&gt;&lt;wsp:rsid wsp:val=&quot;003F66E8&quot;/&gt;&lt;wsp:rsid wsp:val=&quot;003F695F&quot;/&gt;&lt;wsp:rsid wsp:val=&quot;004016E6&quot;/&gt;&lt;wsp:rsid wsp:val=&quot;0040663A&quot;/&gt;&lt;wsp:rsid wsp:val=&quot;0041562F&quot;/&gt;&lt;wsp:rsid wsp:val=&quot;00430651&quot;/&gt;&lt;wsp:rsid wsp:val=&quot;00432E74&quot;/&gt;&lt;wsp:rsid wsp:val=&quot;00432ECA&quot;/&gt;&lt;wsp:rsid wsp:val=&quot;00435336&quot;/&gt;&lt;wsp:rsid wsp:val=&quot;00440896&quot;/&gt;&lt;wsp:rsid wsp:val=&quot;00442443&quot;/&gt;&lt;wsp:rsid wsp:val=&quot;00452671&quot;/&gt;&lt;wsp:rsid wsp:val=&quot;004573A4&quot;/&gt;&lt;wsp:rsid wsp:val=&quot;004766DB&quot;/&gt;&lt;wsp:rsid wsp:val=&quot;004775DC&quot;/&gt;&lt;wsp:rsid wsp:val=&quot;0049590A&quot;/&gt;&lt;wsp:rsid wsp:val=&quot;004A0B44&quot;/&gt;&lt;wsp:rsid wsp:val=&quot;004A53F1&quot;/&gt;&lt;wsp:rsid wsp:val=&quot;004E2459&quot;/&gt;&lt;wsp:rsid wsp:val=&quot;00514559&quot;/&gt;&lt;wsp:rsid wsp:val=&quot;005357E8&quot;/&gt;&lt;wsp:rsid wsp:val=&quot;0054062D&quot;/&gt;&lt;wsp:rsid wsp:val=&quot;00554009&quot;/&gt;&lt;wsp:rsid wsp:val=&quot;00562A01&quot;/&gt;&lt;wsp:rsid wsp:val=&quot;00562BFF&quot;/&gt;&lt;wsp:rsid wsp:val=&quot;00570741&quot;/&gt;&lt;wsp:rsid wsp:val=&quot;00593F0F&quot;/&gt;&lt;wsp:rsid wsp:val=&quot;005952A0&quot;/&gt;&lt;wsp:rsid wsp:val=&quot;00595F78&quot;/&gt;&lt;wsp:rsid wsp:val=&quot;005A35D5&quot;/&gt;&lt;wsp:rsid wsp:val=&quot;005B33B3&quot;/&gt;&lt;wsp:rsid wsp:val=&quot;005E1FDE&quot;/&gt;&lt;wsp:rsid wsp:val=&quot;005F0B53&quot;/&gt;&lt;wsp:rsid wsp:val=&quot;005F1E87&quot;/&gt;&lt;wsp:rsid wsp:val=&quot;005F4C98&quot;/&gt;&lt;wsp:rsid wsp:val=&quot;005F7996&quot;/&gt;&lt;wsp:rsid wsp:val=&quot;0061450A&quot;/&gt;&lt;wsp:rsid wsp:val=&quot;00617B58&quot;/&gt;&lt;wsp:rsid wsp:val=&quot;00622708&quot;/&gt;&lt;wsp:rsid wsp:val=&quot;006334F0&quot;/&gt;&lt;wsp:rsid wsp:val=&quot;0064529E&quot;/&gt;&lt;wsp:rsid wsp:val=&quot;00650B21&quot;/&gt;&lt;wsp:rsid wsp:val=&quot;00651F87&quot;/&gt;&lt;wsp:rsid wsp:val=&quot;00653A70&quot;/&gt;&lt;wsp:rsid wsp:val=&quot;00654667&quot;/&gt;&lt;wsp:rsid wsp:val=&quot;00660BB1&quot;/&gt;&lt;wsp:rsid wsp:val=&quot;00667908&quot;/&gt;&lt;wsp:rsid wsp:val=&quot;006713D0&quot;/&gt;&lt;wsp:rsid wsp:val=&quot;00673A6C&quot;/&gt;&lt;wsp:rsid wsp:val=&quot;006800CC&quot;/&gt;&lt;wsp:rsid wsp:val=&quot;00682F93&quot;/&gt;&lt;wsp:rsid wsp:val=&quot;00694E88&quot;/&gt;&lt;wsp:rsid wsp:val=&quot;006A0653&quot;/&gt;&lt;wsp:rsid wsp:val=&quot;006B6C31&quot;/&gt;&lt;wsp:rsid wsp:val=&quot;006C15D5&quot;/&gt;&lt;wsp:rsid wsp:val=&quot;006C2898&quot;/&gt;&lt;wsp:rsid wsp:val=&quot;006C72CC&quot;/&gt;&lt;wsp:rsid wsp:val=&quot;006F220F&quot;/&gt;&lt;wsp:rsid wsp:val=&quot;006F500E&quot;/&gt;&lt;wsp:rsid wsp:val=&quot;00747566&quot;/&gt;&lt;wsp:rsid wsp:val=&quot;00760C13&quot;/&gt;&lt;wsp:rsid wsp:val=&quot;007767B8&quot;/&gt;&lt;wsp:rsid wsp:val=&quot;00786A69&quot;/&gt;&lt;wsp:rsid wsp:val=&quot;00787BCD&quot;/&gt;&lt;wsp:rsid wsp:val=&quot;00796917&quot;/&gt;&lt;wsp:rsid wsp:val=&quot;007A65BE&quot;/&gt;&lt;wsp:rsid wsp:val=&quot;007B3349&quot;/&gt;&lt;wsp:rsid wsp:val=&quot;007B76BD&quot;/&gt;&lt;wsp:rsid wsp:val=&quot;007C20A7&quot;/&gt;&lt;wsp:rsid wsp:val=&quot;007D06F5&quot;/&gt;&lt;wsp:rsid wsp:val=&quot;007D3F58&quot;/&gt;&lt;wsp:rsid wsp:val=&quot;007D772C&quot;/&gt;&lt;wsp:rsid wsp:val=&quot;00811ECD&quot;/&gt;&lt;wsp:rsid wsp:val=&quot;00832134&quot;/&gt;&lt;wsp:rsid wsp:val=&quot;008452CA&quot;/&gt;&lt;wsp:rsid wsp:val=&quot;00845551&quot;/&gt;&lt;wsp:rsid wsp:val=&quot;008472B9&quot;/&gt;&lt;wsp:rsid wsp:val=&quot;00852DDA&quot;/&gt;&lt;wsp:rsid wsp:val=&quot;0087047A&quot;/&gt;&lt;wsp:rsid wsp:val=&quot;0087051B&quot;/&gt;&lt;wsp:rsid wsp:val=&quot;008758FE&quot;/&gt;&lt;wsp:rsid wsp:val=&quot;0088008A&quot;/&gt;&lt;wsp:rsid wsp:val=&quot;00884B2B&quot;/&gt;&lt;wsp:rsid wsp:val=&quot;008B2F84&quot;/&gt;&lt;wsp:rsid wsp:val=&quot;008D1255&quot;/&gt;&lt;wsp:rsid wsp:val=&quot;008E7DD7&quot;/&gt;&lt;wsp:rsid wsp:val=&quot;008F42D8&quot;/&gt;&lt;wsp:rsid wsp:val=&quot;00925C73&quot;/&gt;&lt;wsp:rsid wsp:val=&quot;0093335A&quot;/&gt;&lt;wsp:rsid wsp:val=&quot;009400B2&quot;/&gt;&lt;wsp:rsid wsp:val=&quot;00946043&quot;/&gt;&lt;wsp:rsid wsp:val=&quot;00956F95&quot;/&gt;&lt;wsp:rsid wsp:val=&quot;00957A1C&quot;/&gt;&lt;wsp:rsid wsp:val=&quot;009647DB&quot;/&gt;&lt;wsp:rsid wsp:val=&quot;0096652E&quot;/&gt;&lt;wsp:rsid wsp:val=&quot;00995E44&quot;/&gt;&lt;wsp:rsid wsp:val=&quot;009975B6&quot;/&gt;&lt;wsp:rsid wsp:val=&quot;009D2741&quot;/&gt;&lt;wsp:rsid wsp:val=&quot;009E0793&quot;/&gt;&lt;wsp:rsid wsp:val=&quot;009E0E73&quot;/&gt;&lt;wsp:rsid wsp:val=&quot;009F105D&quot;/&gt;&lt;wsp:rsid wsp:val=&quot;009F1085&quot;/&gt;&lt;wsp:rsid wsp:val=&quot;009F4B62&quot;/&gt;&lt;wsp:rsid wsp:val=&quot;009F62AF&quot;/&gt;&lt;wsp:rsid wsp:val=&quot;00A01DB2&quot;/&gt;&lt;wsp:rsid wsp:val=&quot;00A132F1&quot;/&gt;&lt;wsp:rsid wsp:val=&quot;00A14712&quot;/&gt;&lt;wsp:rsid wsp:val=&quot;00A230A5&quot;/&gt;&lt;wsp:rsid wsp:val=&quot;00A3626F&quot;/&gt;&lt;wsp:rsid wsp:val=&quot;00A51921&quot;/&gt;&lt;wsp:rsid wsp:val=&quot;00A562A1&quot;/&gt;&lt;wsp:rsid wsp:val=&quot;00A67C9A&quot;/&gt;&lt;wsp:rsid wsp:val=&quot;00AB0D1A&quot;/&gt;&lt;wsp:rsid wsp:val=&quot;00AB591D&quot;/&gt;&lt;wsp:rsid wsp:val=&quot;00AC4844&quot;/&gt;&lt;wsp:rsid wsp:val=&quot;00AD545C&quot;/&gt;&lt;wsp:rsid wsp:val=&quot;00AD7125&quot;/&gt;&lt;wsp:rsid wsp:val=&quot;00AE7AA3&quot;/&gt;&lt;wsp:rsid wsp:val=&quot;00B06ED5&quot;/&gt;&lt;wsp:rsid wsp:val=&quot;00B17681&quot;/&gt;&lt;wsp:rsid wsp:val=&quot;00B54120&quot;/&gt;&lt;wsp:rsid wsp:val=&quot;00B65FF9&quot;/&gt;&lt;wsp:rsid wsp:val=&quot;00B7060B&quot;/&gt;&lt;wsp:rsid wsp:val=&quot;00B77CD5&quot;/&gt;&lt;wsp:rsid wsp:val=&quot;00B86320&quot;/&gt;&lt;wsp:rsid wsp:val=&quot;00B95E9E&quot;/&gt;&lt;wsp:rsid wsp:val=&quot;00BA27B1&quot;/&gt;&lt;wsp:rsid wsp:val=&quot;00BB46FE&quot;/&gt;&lt;wsp:rsid wsp:val=&quot;00BB5951&quot;/&gt;&lt;wsp:rsid wsp:val=&quot;00BB5970&quot;/&gt;&lt;wsp:rsid wsp:val=&quot;00BD0ABF&quot;/&gt;&lt;wsp:rsid wsp:val=&quot;00BD2C2B&quot;/&gt;&lt;wsp:rsid wsp:val=&quot;00BE2F9A&quot;/&gt;&lt;wsp:rsid wsp:val=&quot;00BF10AD&quot;/&gt;&lt;wsp:rsid wsp:val=&quot;00C03427&quot;/&gt;&lt;wsp:rsid wsp:val=&quot;00C1418D&quot;/&gt;&lt;wsp:rsid wsp:val=&quot;00C30896&quot;/&gt;&lt;wsp:rsid wsp:val=&quot;00C3220C&quot;/&gt;&lt;wsp:rsid wsp:val=&quot;00C36ACA&quot;/&gt;&lt;wsp:rsid wsp:val=&quot;00C402C9&quot;/&gt;&lt;wsp:rsid wsp:val=&quot;00C456F0&quot;/&gt;&lt;wsp:rsid wsp:val=&quot;00C515AB&quot;/&gt;&lt;wsp:rsid wsp:val=&quot;00C55341&quot;/&gt;&lt;wsp:rsid wsp:val=&quot;00C55CD5&quot;/&gt;&lt;wsp:rsid wsp:val=&quot;00C6374F&quot;/&gt;&lt;wsp:rsid wsp:val=&quot;00C65CC3&quot;/&gt;&lt;wsp:rsid wsp:val=&quot;00C81527&quot;/&gt;&lt;wsp:rsid wsp:val=&quot;00C92953&quot;/&gt;&lt;wsp:rsid wsp:val=&quot;00CA06CF&quot;/&gt;&lt;wsp:rsid wsp:val=&quot;00CD1A61&quot;/&gt;&lt;wsp:rsid wsp:val=&quot;00CD6385&quot;/&gt;&lt;wsp:rsid wsp:val=&quot;00D21507&quot;/&gt;&lt;wsp:rsid wsp:val=&quot;00D22EA3&quot;/&gt;&lt;wsp:rsid wsp:val=&quot;00D2658A&quot;/&gt;&lt;wsp:rsid wsp:val=&quot;00D4180F&quot;/&gt;&lt;wsp:rsid wsp:val=&quot;00D42D4F&quot;/&gt;&lt;wsp:rsid wsp:val=&quot;00D51941&quot;/&gt;&lt;wsp:rsid wsp:val=&quot;00D62B40&quot;/&gt;&lt;wsp:rsid wsp:val=&quot;00D734DB&quot;/&gt;&lt;wsp:rsid wsp:val=&quot;00DC7ECD&quot;/&gt;&lt;wsp:rsid wsp:val=&quot;00DD43CD&quot;/&gt;&lt;wsp:rsid wsp:val=&quot;00DD4628&quot;/&gt;&lt;wsp:rsid wsp:val=&quot;00E16D80&quot;/&gt;&lt;wsp:rsid wsp:val=&quot;00E17D70&quot;/&gt;&lt;wsp:rsid wsp:val=&quot;00E329C2&quot;/&gt;&lt;wsp:rsid wsp:val=&quot;00E37A75&quot;/&gt;&lt;wsp:rsid wsp:val=&quot;00E61444&quot;/&gt;&lt;wsp:rsid wsp:val=&quot;00E65EC9&quot;/&gt;&lt;wsp:rsid wsp:val=&quot;00E702DE&quot;/&gt;&lt;wsp:rsid wsp:val=&quot;00E72277&quot;/&gt;&lt;wsp:rsid wsp:val=&quot;00E92992&quot;/&gt;&lt;wsp:rsid wsp:val=&quot;00E97FA5&quot;/&gt;&lt;wsp:rsid wsp:val=&quot;00EA2555&quot;/&gt;&lt;wsp:rsid wsp:val=&quot;00EA45EA&quot;/&gt;&lt;wsp:rsid wsp:val=&quot;00EB0300&quot;/&gt;&lt;wsp:rsid wsp:val=&quot;00EB1279&quot;/&gt;&lt;wsp:rsid wsp:val=&quot;00EC4197&quot;/&gt;&lt;wsp:rsid wsp:val=&quot;00ED2EB1&quot;/&gt;&lt;wsp:rsid wsp:val=&quot;00EE0C15&quot;/&gt;&lt;wsp:rsid wsp:val=&quot;00F002FB&quot;/&gt;&lt;wsp:rsid wsp:val=&quot;00F033B1&quot;/&gt;&lt;wsp:rsid wsp:val=&quot;00F03E3D&quot;/&gt;&lt;wsp:rsid wsp:val=&quot;00F36678&quot;/&gt;&lt;wsp:rsid wsp:val=&quot;00F376D1&quot;/&gt;&lt;wsp:rsid wsp:val=&quot;00F46BBC&quot;/&gt;&lt;wsp:rsid wsp:val=&quot;00F50654&quot;/&gt;&lt;wsp:rsid wsp:val=&quot;00F56C49&quot;/&gt;&lt;wsp:rsid wsp:val=&quot;00F572F7&quot;/&gt;&lt;wsp:rsid wsp:val=&quot;00F83F84&quot;/&gt;&lt;wsp:rsid wsp:val=&quot;00F95956&quot;/&gt;&lt;wsp:rsid wsp:val=&quot;00FB251D&quot;/&gt;&lt;wsp:rsid wsp:val=&quot;00FB27C3&quot;/&gt;&lt;wsp:rsid wsp:val=&quot;00FC6FA8&quot;/&gt;&lt;wsp:rsid wsp:val=&quot;00FF78A9&quot;/&gt;&lt;/wsp:rsids&gt;&lt;/w:docPr&gt;&lt;w:body&gt;&lt;w:p wsp:rsidR=&quot;00000000&quot; wsp:rsidRDefault=&quot;005357E8&quot;&gt;&lt;m:oMathPara&gt;&lt;m:oMath&gt;&lt;m:r&gt;&lt;m:rPr&gt;&lt;m:sty m:val=&quot;p&quot;/&gt;&lt;/m:rPr&gt;&lt;w:rPr&gt;&lt;w:rFonts w:ascii=&quot;Cambria Math&quot; w:h-ansi=&quot;Cambria Math&quot;/&gt;&lt;wx:font wx:val=&quot;Cambria Math&quot;/&gt;&lt;w:sz w:val=&quot;24&quot;/&gt;&lt;w:sz-cs w:val=&quot;24&quot;/&gt;&lt;w:lang w:val=&quot;EN-US&quot;/&gt;&lt;/w:rPr&gt;&lt;m:t&gt;MK=(&lt;/m:t&gt;&lt;/m:r&gt;&lt;m:sSub&gt;&lt;m:sSubPr&gt;&lt;m:ctrlPr&gt;&lt;w:rPr&gt;&lt;w:rFonts w:ascii=&quot;Cambria Math&quot; w:h-ansi=&quot;Cambria Math&quot;/&gt;&lt;wx:font wx:val=&quot;Cambria Math&quot;/&gt;&lt;w:sz w:val=&quot;24&quot;/&gt;&lt;w:sz-cs w:val=&quot;24&quot;/&gt;&lt;w:lang w:val=&quot;EN-US&quot;/&gt;&lt;/w:rPr&gt;&lt;/m:ctrlPr&gt;&lt;/m:sSubPr&gt;&lt;m:e&gt;&lt;m:r&gt;&lt;m:rPr&gt;&lt;m:sty m:val=&quot;p&quot;/&gt;&lt;/m:rPr&gt;&lt;w:rPr&gt;&lt;w:rFonts w:ascii=&quot;Cambria Math&quot; w:h-ansi=&quot;Cambria Math&quot;/&gt;&lt;wx:font wx:val=&quot;Cambria Math&quot;/&gt;&lt;w:sz w:val=&quot;24&quot;/&gt;&lt;w:sz-cs w:val=&quot;24&quot;/&gt;&lt;w:lang w:val=&quot;EN-US&quot;/&gt;&lt;/w:rPr&gt;&lt;m:t&gt;t&lt;/m:t&gt;&lt;/m:r&gt;&lt;/m:e&gt;&lt;m:sub&gt;&lt;m:r&gt;&lt;m:rPr&gt;&lt;m:sty m:val=&quot;p&quot;/&gt;&lt;/m:rPr&gt;&lt;w:rPr&gt;&lt;w:rFonts w:ascii=&quot;Cambria Math&quot; w:h-ansi=&quot;Cambria Math&quot;/&gt;&lt;wx:font wx:val=&quot;Cambria Math&quot;/&gt;&lt;w:sz w:val=&quot;24&quot;/&gt;&lt;w:sz-cs w:val=&quot;24&quot;/&gt;&lt;w:lang w:val=&quot;EN-US&quot;/&gt;&lt;/w:rPr&gt;&lt;m:t&gt;1&lt;/m:t&gt;&lt;/m:r&gt;&lt;/m:sub&gt;&lt;/m:sSub&gt;&lt;m:r&gt;&lt;m:rPr&gt;&lt;m:sty m:val=&quot;p&quot;/&gt;&lt;/m:rPr&gt;&lt;w:rPr&gt;&lt;w:rFonts w:ascii=&quot;Cambria Math&quot; w:h-ansi=&quot;Cambria Math&quot;/&gt;&lt;wx:font wx:val=&quot;Cambria Math&quot;/&gt;&lt;w:sz w:val=&quot;24&quot;/&gt;&lt;w:sz-cs w:val=&quot;24&quot;/&gt;&lt;w:lang w:val=&quot;EN-US&quot;/&gt;&lt;/w:rPr&gt;&lt;m:t&gt;,??¦,&lt;/m:t&gt;&lt;/m:r&gt;&lt;m:sSub&gt;&lt;m:sSubPr&gt;&lt;m:ctrlPr&gt;&lt;w:rPr&gt;&lt;w:rFonts w:ascii=&quot;Cambria Math&quot; w:h-ansi=&quot;Cambria Math&quot;/&gt;&lt;wx:font wx:val=&quot;Cambria Math&quot;/&gt;&lt;w:sz w:val=&quot;24&quot;/&gt;&lt;w:sz-cs w:val=&quot;24&quot;/&gt;&lt;w:lang w:val=&quot;EN-US&quot;/&gt;&lt;/w:rPr&gt;&lt;/m:ctrlPr&gt;&lt;/m:sSubPr&gt;&lt;m:e&gt;&lt;m:r&gt;&lt;m:rPr&gt;&lt;m:sty m:val=&quot;p&quot;/&gt;&lt;/m:rPr&gt;&lt;w:rPr&gt;&lt;w:rFonts w:ascii=&quot;Cambria Math&quot; w:h-ansi=&quot;Cambria Math&quot;/&gt;&lt;wx:font wx:val=&quot;Cambria Math&quot;/&gt;&lt;w:sz w:val=&quot;24&quot;/&gt;&lt;w:sz-cs w:val=&quot;24&quot;/&gt;&lt;w:lang w:val=&quot;EN-US&quot;/&gt;&lt;/w:rPr&gt;&lt;m:t&gt;t&lt;/m:t&gt;&lt;/m:r&gt;&lt;/m:e&gt;&lt;m:sub&gt;&lt;m:r&gt;&lt;m:rPr&gt;&lt;m:sty m:val=&quot;p&quot;/&gt;&lt;/m:rPr&gt;&lt;w:rPr&gt;&lt;w:rFonts w:ascii=&quot;Cambria Math&quot; w:h-ansi=&quot;Cambria Math&quot;/&gt;&lt;wx:font wx:val=&quot;Cambria Math&quot;/&gt;&lt;w:sz w:val=&quot;24&quot;/&gt;&lt;w:sz-cs w:val=&quot;24&quot;/&gt;&lt;w:lang w:val=&quot;EN-US&quot;/&gt;&lt;/w:rPr&gt;&lt;m:t&gt;n&lt;/m:t&gt;&lt;/m:r&gt;&lt;/m:sub&gt;&lt;/m:sSub&gt;&lt;m:r&gt;&lt;m:rPr&gt;&lt;m:sty m:val=&quot;p&quot;/&gt;&lt;/m:rPr&gt;&lt;w:rPr&gt;&lt;w:rFonts w:ascii=&quot;Cambria Math&quot; w:h-ansi=&quot;Cambria Math&quot;/&gt;&lt;wx:font wx:val=&quot;Cambria Math&quot;/&gt;&lt;w:sz w:val=&quot;24&quot;/&gt;&lt;w:sz-cs w:val=&quot;24&quot;/&gt;&lt;w:lang w:val=&quot;EN-US&quot;/&gt;&lt;/w:rPr&gt;&lt;m:t&gt;,y)&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23" o:title="" chromakey="white"/>
          </v:shape>
        </w:pict>
      </w:r>
    </w:p>
    <w:p w:rsidR="00F533E9" w:rsidRDefault="00F533E9" w:rsidP="00281A4A">
      <w:pPr>
        <w:jc w:val="both"/>
        <w:rPr>
          <w:sz w:val="24"/>
          <w:szCs w:val="24"/>
          <w:lang w:val="en-US"/>
        </w:rPr>
      </w:pPr>
    </w:p>
    <w:p w:rsidR="00F533E9" w:rsidRDefault="00F533E9" w:rsidP="00281A4A">
      <w:pPr>
        <w:jc w:val="both"/>
        <w:rPr>
          <w:sz w:val="24"/>
          <w:szCs w:val="24"/>
          <w:lang w:val="en-US"/>
        </w:rPr>
      </w:pPr>
      <w:r w:rsidRPr="003159E9">
        <w:rPr>
          <w:sz w:val="24"/>
          <w:szCs w:val="24"/>
          <w:lang w:val="en-US"/>
        </w:rPr>
        <w:lastRenderedPageBreak/>
        <w:t xml:space="preserve">The values </w:t>
      </w:r>
      <w:proofErr w:type="spellStart"/>
      <w:r w:rsidRPr="003159E9">
        <w:rPr>
          <w:sz w:val="24"/>
          <w:szCs w:val="24"/>
          <w:lang w:val="en-US"/>
        </w:rPr>
        <w:t>t</w:t>
      </w:r>
      <w:r w:rsidRPr="00A01DB2">
        <w:rPr>
          <w:sz w:val="24"/>
          <w:szCs w:val="24"/>
          <w:vertAlign w:val="subscript"/>
          <w:lang w:val="en-US"/>
        </w:rPr>
        <w:t>i</w:t>
      </w:r>
      <w:r w:rsidRPr="003159E9">
        <w:rPr>
          <w:sz w:val="24"/>
          <w:szCs w:val="24"/>
          <w:lang w:val="en-US"/>
        </w:rPr>
        <w:t>are</w:t>
      </w:r>
      <w:proofErr w:type="spellEnd"/>
      <w:r w:rsidRPr="003159E9">
        <w:rPr>
          <w:sz w:val="24"/>
          <w:szCs w:val="24"/>
          <w:lang w:val="en-US"/>
        </w:rPr>
        <w:t xml:space="preserve"> randomly selected from the huge group </w:t>
      </w:r>
      <w:proofErr w:type="spellStart"/>
      <w:r w:rsidRPr="003159E9">
        <w:rPr>
          <w:sz w:val="24"/>
          <w:szCs w:val="24"/>
          <w:lang w:val="en-US"/>
        </w:rPr>
        <w:t>Z</w:t>
      </w:r>
      <w:r w:rsidRPr="00281A4A">
        <w:rPr>
          <w:sz w:val="24"/>
          <w:szCs w:val="24"/>
          <w:lang w:val="en-US"/>
        </w:rPr>
        <w:t>p</w:t>
      </w:r>
      <w:proofErr w:type="spellEnd"/>
      <w:r w:rsidRPr="003159E9">
        <w:rPr>
          <w:sz w:val="24"/>
          <w:szCs w:val="24"/>
          <w:lang w:val="en-US"/>
        </w:rPr>
        <w:t>. They are the private keys corresponding to the group attributes. Note, that this is different from the usual PK encryption: the private keys are controlled by the admin and not by the users.</w:t>
      </w:r>
    </w:p>
    <w:p w:rsidR="00F533E9" w:rsidRPr="003159E9" w:rsidRDefault="00F533E9" w:rsidP="00281A4A">
      <w:pPr>
        <w:jc w:val="both"/>
        <w:rPr>
          <w:sz w:val="24"/>
          <w:szCs w:val="24"/>
          <w:lang w:val="en-US"/>
        </w:rPr>
      </w:pPr>
    </w:p>
    <w:p w:rsidR="00AD4D89" w:rsidRDefault="00F533E9" w:rsidP="00281233">
      <w:pPr>
        <w:pStyle w:val="PargrafodaLista"/>
        <w:numPr>
          <w:ilvl w:val="0"/>
          <w:numId w:val="8"/>
        </w:numPr>
        <w:ind w:left="810" w:firstLine="270"/>
        <w:jc w:val="both"/>
        <w:rPr>
          <w:sz w:val="24"/>
          <w:szCs w:val="24"/>
          <w:lang w:val="en-US"/>
        </w:rPr>
      </w:pPr>
      <w:r w:rsidRPr="003159E9">
        <w:rPr>
          <w:b/>
          <w:sz w:val="24"/>
          <w:szCs w:val="24"/>
          <w:lang w:val="en-US"/>
        </w:rPr>
        <w:t>Public key (PK)</w:t>
      </w:r>
      <w:r w:rsidRPr="003159E9">
        <w:rPr>
          <w:sz w:val="24"/>
          <w:szCs w:val="24"/>
          <w:lang w:val="en-US"/>
        </w:rPr>
        <w:t xml:space="preserve"> depends on the master key values and is kept in the clear allowing users to access the information:</w:t>
      </w:r>
    </w:p>
    <w:p w:rsidR="00F533E9" w:rsidRPr="00281A4A" w:rsidRDefault="00F533E9" w:rsidP="00281A4A">
      <w:pPr>
        <w:ind w:left="1080"/>
        <w:jc w:val="both"/>
        <w:rPr>
          <w:sz w:val="24"/>
          <w:szCs w:val="24"/>
          <w:lang w:val="en-US"/>
        </w:rPr>
      </w:pPr>
    </w:p>
    <w:p w:rsidR="00F533E9" w:rsidRPr="003159E9" w:rsidRDefault="00F533E9" w:rsidP="00072DD3">
      <w:pPr>
        <w:pStyle w:val="PargrafodaLista"/>
        <w:ind w:left="810" w:firstLine="270"/>
        <w:jc w:val="both"/>
        <w:rPr>
          <w:sz w:val="24"/>
          <w:szCs w:val="24"/>
          <w:lang w:val="en-US"/>
        </w:rPr>
      </w:pPr>
    </w:p>
    <w:p w:rsidR="00F533E9" w:rsidRDefault="00F533E9" w:rsidP="00281A4A">
      <w:pPr>
        <w:jc w:val="both"/>
        <w:rPr>
          <w:sz w:val="24"/>
          <w:szCs w:val="24"/>
          <w:lang w:val="en-US"/>
        </w:rPr>
      </w:pPr>
    </w:p>
    <w:p w:rsidR="00F533E9" w:rsidRDefault="00F533E9" w:rsidP="00281A4A">
      <w:pPr>
        <w:jc w:val="both"/>
        <w:rPr>
          <w:sz w:val="24"/>
          <w:szCs w:val="24"/>
          <w:lang w:val="en-US"/>
        </w:rPr>
      </w:pPr>
      <w:r w:rsidRPr="003159E9">
        <w:rPr>
          <w:sz w:val="24"/>
          <w:szCs w:val="24"/>
          <w:lang w:val="en-US"/>
        </w:rPr>
        <w:t>Here e(</w:t>
      </w:r>
      <w:proofErr w:type="spellStart"/>
      <w:r w:rsidRPr="003159E9">
        <w:rPr>
          <w:sz w:val="24"/>
          <w:szCs w:val="24"/>
          <w:lang w:val="en-US"/>
        </w:rPr>
        <w:t>g,g</w:t>
      </w:r>
      <w:proofErr w:type="spellEnd"/>
      <w:r w:rsidRPr="003159E9">
        <w:rPr>
          <w:sz w:val="24"/>
          <w:szCs w:val="24"/>
          <w:lang w:val="en-US"/>
        </w:rPr>
        <w:t>) is the bilinear pairing.</w:t>
      </w:r>
    </w:p>
    <w:p w:rsidR="00F533E9" w:rsidRPr="003159E9" w:rsidRDefault="00F533E9" w:rsidP="00281A4A">
      <w:pPr>
        <w:jc w:val="both"/>
        <w:rPr>
          <w:sz w:val="24"/>
          <w:szCs w:val="24"/>
          <w:lang w:val="en-US"/>
        </w:rPr>
      </w:pPr>
    </w:p>
    <w:p w:rsidR="00AD4D89" w:rsidRDefault="00F533E9" w:rsidP="00281233">
      <w:pPr>
        <w:pStyle w:val="PargrafodaLista"/>
        <w:numPr>
          <w:ilvl w:val="0"/>
          <w:numId w:val="8"/>
        </w:numPr>
        <w:tabs>
          <w:tab w:val="left" w:pos="450"/>
        </w:tabs>
        <w:ind w:left="810" w:firstLine="270"/>
        <w:jc w:val="both"/>
        <w:rPr>
          <w:sz w:val="24"/>
          <w:szCs w:val="24"/>
          <w:lang w:val="en-US"/>
        </w:rPr>
      </w:pPr>
      <w:r w:rsidRPr="003159E9">
        <w:rPr>
          <w:sz w:val="24"/>
          <w:szCs w:val="24"/>
          <w:lang w:val="en-US"/>
        </w:rPr>
        <w:t xml:space="preserve">Secret user </w:t>
      </w:r>
      <w:r w:rsidRPr="003159E9">
        <w:rPr>
          <w:b/>
          <w:sz w:val="24"/>
          <w:szCs w:val="24"/>
          <w:lang w:val="en-US"/>
        </w:rPr>
        <w:t>KEY_SET</w:t>
      </w:r>
      <w:r w:rsidRPr="003159E9">
        <w:rPr>
          <w:sz w:val="24"/>
          <w:szCs w:val="24"/>
          <w:lang w:val="en-US"/>
        </w:rPr>
        <w:t xml:space="preserve"> depends on his attribute set. Here each D</w:t>
      </w:r>
      <w:r w:rsidRPr="003159E9">
        <w:rPr>
          <w:sz w:val="24"/>
          <w:szCs w:val="24"/>
          <w:vertAlign w:val="subscript"/>
          <w:lang w:val="en-US"/>
        </w:rPr>
        <w:t>i</w:t>
      </w:r>
      <w:r w:rsidRPr="003159E9">
        <w:rPr>
          <w:sz w:val="24"/>
          <w:szCs w:val="24"/>
          <w:lang w:val="en-US"/>
        </w:rPr>
        <w:t xml:space="preserve"> (</w:t>
      </w:r>
      <w:r w:rsidRPr="003159E9">
        <w:rPr>
          <w:b/>
          <w:sz w:val="24"/>
          <w:szCs w:val="24"/>
          <w:lang w:val="en-US"/>
        </w:rPr>
        <w:t>GROUP_KEY</w:t>
      </w:r>
      <w:r w:rsidRPr="003159E9">
        <w:rPr>
          <w:sz w:val="24"/>
          <w:szCs w:val="24"/>
          <w:lang w:val="en-US"/>
        </w:rPr>
        <w:t>) serves for decryption of the data of a single group of users, for example, related to some project:</w:t>
      </w:r>
    </w:p>
    <w:p w:rsidR="00F533E9" w:rsidRPr="00A01DB2" w:rsidRDefault="005E1DFE" w:rsidP="00072DD3">
      <w:pPr>
        <w:pStyle w:val="PargrafodaLista"/>
        <w:ind w:left="810" w:firstLine="270"/>
        <w:jc w:val="both"/>
        <w:rPr>
          <w:sz w:val="24"/>
          <w:szCs w:val="24"/>
          <w:lang w:val="en-US"/>
        </w:rPr>
      </w:pPr>
      <w:r>
        <w:pict>
          <v:shape id="_x0000_i1026" type="#_x0000_t75" style="width:120.45pt;height:29.1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oNotEmbedSystemFonts/&gt;&lt;w:defaultTabStop w:val=&quot;720&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072DD3&quot;/&gt;&lt;wsp:rsid wsp:val=&quot;0002656C&quot;/&gt;&lt;wsp:rsid wsp:val=&quot;00031D60&quot;/&gt;&lt;wsp:rsid wsp:val=&quot;0004066A&quot;/&gt;&lt;wsp:rsid wsp:val=&quot;00050257&quot;/&gt;&lt;wsp:rsid wsp:val=&quot;00051B6D&quot;/&gt;&lt;wsp:rsid wsp:val=&quot;000531A5&quot;/&gt;&lt;wsp:rsid wsp:val=&quot;00056365&quot;/&gt;&lt;wsp:rsid wsp:val=&quot;00072DD3&quot;/&gt;&lt;wsp:rsid wsp:val=&quot;000744BA&quot;/&gt;&lt;wsp:rsid wsp:val=&quot;00081570&quot;/&gt;&lt;wsp:rsid wsp:val=&quot;000B2E1B&quot;/&gt;&lt;wsp:rsid wsp:val=&quot;000B3D10&quot;/&gt;&lt;wsp:rsid wsp:val=&quot;000B5092&quot;/&gt;&lt;wsp:rsid wsp:val=&quot;000D06DC&quot;/&gt;&lt;wsp:rsid wsp:val=&quot;000D2AFE&quot;/&gt;&lt;wsp:rsid wsp:val=&quot;000D6F45&quot;/&gt;&lt;wsp:rsid wsp:val=&quot;000F2793&quot;/&gt;&lt;wsp:rsid wsp:val=&quot;00131E1E&quot;/&gt;&lt;wsp:rsid wsp:val=&quot;0013288F&quot;/&gt;&lt;wsp:rsid wsp:val=&quot;00145FD8&quot;/&gt;&lt;wsp:rsid wsp:val=&quot;00160097&quot;/&gt;&lt;wsp:rsid wsp:val=&quot;00163610&quot;/&gt;&lt;wsp:rsid wsp:val=&quot;00173561&quot;/&gt;&lt;wsp:rsid wsp:val=&quot;00191CBF&quot;/&gt;&lt;wsp:rsid wsp:val=&quot;001939C7&quot;/&gt;&lt;wsp:rsid wsp:val=&quot;001A38A6&quot;/&gt;&lt;wsp:rsid wsp:val=&quot;001B1517&quot;/&gt;&lt;wsp:rsid wsp:val=&quot;001C64A1&quot;/&gt;&lt;wsp:rsid wsp:val=&quot;001D147D&quot;/&gt;&lt;wsp:rsid wsp:val=&quot;002217BC&quot;/&gt;&lt;wsp:rsid wsp:val=&quot;00223913&quot;/&gt;&lt;wsp:rsid wsp:val=&quot;00244035&quot;/&gt;&lt;wsp:rsid wsp:val=&quot;00256E45&quot;/&gt;&lt;wsp:rsid wsp:val=&quot;002621E5&quot;/&gt;&lt;wsp:rsid wsp:val=&quot;00264DD6&quot;/&gt;&lt;wsp:rsid wsp:val=&quot;00267171&quot;/&gt;&lt;wsp:rsid wsp:val=&quot;00281A4A&quot;/&gt;&lt;wsp:rsid wsp:val=&quot;00287CAA&quot;/&gt;&lt;wsp:rsid wsp:val=&quot;002A1CC7&quot;/&gt;&lt;wsp:rsid wsp:val=&quot;002A2E20&quot;/&gt;&lt;wsp:rsid wsp:val=&quot;002B0A67&quot;/&gt;&lt;wsp:rsid wsp:val=&quot;00307467&quot;/&gt;&lt;wsp:rsid wsp:val=&quot;003144FD&quot;/&gt;&lt;wsp:rsid wsp:val=&quot;003159E9&quot;/&gt;&lt;wsp:rsid wsp:val=&quot;003208D1&quot;/&gt;&lt;wsp:rsid wsp:val=&quot;00321358&quot;/&gt;&lt;wsp:rsid wsp:val=&quot;0033457B&quot;/&gt;&lt;wsp:rsid wsp:val=&quot;003345B3&quot;/&gt;&lt;wsp:rsid wsp:val=&quot;00354416&quot;/&gt;&lt;wsp:rsid wsp:val=&quot;00356937&quot;/&gt;&lt;wsp:rsid wsp:val=&quot;00356CBC&quot;/&gt;&lt;wsp:rsid wsp:val=&quot;0038071D&quot;/&gt;&lt;wsp:rsid wsp:val=&quot;00385621&quot;/&gt;&lt;wsp:rsid wsp:val=&quot;003A1B34&quot;/&gt;&lt;wsp:rsid wsp:val=&quot;003E6F71&quot;/&gt;&lt;wsp:rsid wsp:val=&quot;003F66E8&quot;/&gt;&lt;wsp:rsid wsp:val=&quot;003F695F&quot;/&gt;&lt;wsp:rsid wsp:val=&quot;004016E6&quot;/&gt;&lt;wsp:rsid wsp:val=&quot;0040663A&quot;/&gt;&lt;wsp:rsid wsp:val=&quot;0041562F&quot;/&gt;&lt;wsp:rsid wsp:val=&quot;00430651&quot;/&gt;&lt;wsp:rsid wsp:val=&quot;00432E74&quot;/&gt;&lt;wsp:rsid wsp:val=&quot;00432ECA&quot;/&gt;&lt;wsp:rsid wsp:val=&quot;00435336&quot;/&gt;&lt;wsp:rsid wsp:val=&quot;00440896&quot;/&gt;&lt;wsp:rsid wsp:val=&quot;00442443&quot;/&gt;&lt;wsp:rsid wsp:val=&quot;00452671&quot;/&gt;&lt;wsp:rsid wsp:val=&quot;004573A4&quot;/&gt;&lt;wsp:rsid wsp:val=&quot;004766DB&quot;/&gt;&lt;wsp:rsid wsp:val=&quot;004775DC&quot;/&gt;&lt;wsp:rsid wsp:val=&quot;0049590A&quot;/&gt;&lt;wsp:rsid wsp:val=&quot;004A0B44&quot;/&gt;&lt;wsp:rsid wsp:val=&quot;004A53F1&quot;/&gt;&lt;wsp:rsid wsp:val=&quot;004E2459&quot;/&gt;&lt;wsp:rsid wsp:val=&quot;00514559&quot;/&gt;&lt;wsp:rsid wsp:val=&quot;0054062D&quot;/&gt;&lt;wsp:rsid wsp:val=&quot;00554009&quot;/&gt;&lt;wsp:rsid wsp:val=&quot;00562A01&quot;/&gt;&lt;wsp:rsid wsp:val=&quot;00562BFF&quot;/&gt;&lt;wsp:rsid wsp:val=&quot;00570741&quot;/&gt;&lt;wsp:rsid wsp:val=&quot;00593F0F&quot;/&gt;&lt;wsp:rsid wsp:val=&quot;005952A0&quot;/&gt;&lt;wsp:rsid wsp:val=&quot;00595F78&quot;/&gt;&lt;wsp:rsid wsp:val=&quot;005A35D5&quot;/&gt;&lt;wsp:rsid wsp:val=&quot;005B33B3&quot;/&gt;&lt;wsp:rsid wsp:val=&quot;005E1FDE&quot;/&gt;&lt;wsp:rsid wsp:val=&quot;005F0B53&quot;/&gt;&lt;wsp:rsid wsp:val=&quot;005F1E87&quot;/&gt;&lt;wsp:rsid wsp:val=&quot;005F4C98&quot;/&gt;&lt;wsp:rsid wsp:val=&quot;005F7996&quot;/&gt;&lt;wsp:rsid wsp:val=&quot;0061450A&quot;/&gt;&lt;wsp:rsid wsp:val=&quot;00617B58&quot;/&gt;&lt;wsp:rsid wsp:val=&quot;00622708&quot;/&gt;&lt;wsp:rsid wsp:val=&quot;006334F0&quot;/&gt;&lt;wsp:rsid wsp:val=&quot;0064529E&quot;/&gt;&lt;wsp:rsid wsp:val=&quot;00650B21&quot;/&gt;&lt;wsp:rsid wsp:val=&quot;00651F87&quot;/&gt;&lt;wsp:rsid wsp:val=&quot;00653A70&quot;/&gt;&lt;wsp:rsid wsp:val=&quot;00654667&quot;/&gt;&lt;wsp:rsid wsp:val=&quot;00660BB1&quot;/&gt;&lt;wsp:rsid wsp:val=&quot;00667908&quot;/&gt;&lt;wsp:rsid wsp:val=&quot;006713D0&quot;/&gt;&lt;wsp:rsid wsp:val=&quot;00673A6C&quot;/&gt;&lt;wsp:rsid wsp:val=&quot;006800CC&quot;/&gt;&lt;wsp:rsid wsp:val=&quot;00682F93&quot;/&gt;&lt;wsp:rsid wsp:val=&quot;00694E88&quot;/&gt;&lt;wsp:rsid wsp:val=&quot;006A0653&quot;/&gt;&lt;wsp:rsid wsp:val=&quot;006B6C31&quot;/&gt;&lt;wsp:rsid wsp:val=&quot;006C15D5&quot;/&gt;&lt;wsp:rsid wsp:val=&quot;006C2898&quot;/&gt;&lt;wsp:rsid wsp:val=&quot;006C72CC&quot;/&gt;&lt;wsp:rsid wsp:val=&quot;006F220F&quot;/&gt;&lt;wsp:rsid wsp:val=&quot;006F500E&quot;/&gt;&lt;wsp:rsid wsp:val=&quot;00747566&quot;/&gt;&lt;wsp:rsid wsp:val=&quot;00760C13&quot;/&gt;&lt;wsp:rsid wsp:val=&quot;007767B8&quot;/&gt;&lt;wsp:rsid wsp:val=&quot;00786A69&quot;/&gt;&lt;wsp:rsid wsp:val=&quot;00787BCD&quot;/&gt;&lt;wsp:rsid wsp:val=&quot;00796917&quot;/&gt;&lt;wsp:rsid wsp:val=&quot;007A65BE&quot;/&gt;&lt;wsp:rsid wsp:val=&quot;007B3349&quot;/&gt;&lt;wsp:rsid wsp:val=&quot;007B76BD&quot;/&gt;&lt;wsp:rsid wsp:val=&quot;007C20A7&quot;/&gt;&lt;wsp:rsid wsp:val=&quot;007D06F5&quot;/&gt;&lt;wsp:rsid wsp:val=&quot;007D3F58&quot;/&gt;&lt;wsp:rsid wsp:val=&quot;007D772C&quot;/&gt;&lt;wsp:rsid wsp:val=&quot;00811ECD&quot;/&gt;&lt;wsp:rsid wsp:val=&quot;00832134&quot;/&gt;&lt;wsp:rsid wsp:val=&quot;008452CA&quot;/&gt;&lt;wsp:rsid wsp:val=&quot;00845551&quot;/&gt;&lt;wsp:rsid wsp:val=&quot;008472B9&quot;/&gt;&lt;wsp:rsid wsp:val=&quot;00852DDA&quot;/&gt;&lt;wsp:rsid wsp:val=&quot;0087047A&quot;/&gt;&lt;wsp:rsid wsp:val=&quot;0087051B&quot;/&gt;&lt;wsp:rsid wsp:val=&quot;008758FE&quot;/&gt;&lt;wsp:rsid wsp:val=&quot;0088008A&quot;/&gt;&lt;wsp:rsid wsp:val=&quot;00884B2B&quot;/&gt;&lt;wsp:rsid wsp:val=&quot;008B2F84&quot;/&gt;&lt;wsp:rsid wsp:val=&quot;008D1255&quot;/&gt;&lt;wsp:rsid wsp:val=&quot;008E7DD7&quot;/&gt;&lt;wsp:rsid wsp:val=&quot;008F42D8&quot;/&gt;&lt;wsp:rsid wsp:val=&quot;00925C73&quot;/&gt;&lt;wsp:rsid wsp:val=&quot;0093335A&quot;/&gt;&lt;wsp:rsid wsp:val=&quot;009400B2&quot;/&gt;&lt;wsp:rsid wsp:val=&quot;00946043&quot;/&gt;&lt;wsp:rsid wsp:val=&quot;00956F95&quot;/&gt;&lt;wsp:rsid wsp:val=&quot;00957A1C&quot;/&gt;&lt;wsp:rsid wsp:val=&quot;009647DB&quot;/&gt;&lt;wsp:rsid wsp:val=&quot;0096652E&quot;/&gt;&lt;wsp:rsid wsp:val=&quot;00995E44&quot;/&gt;&lt;wsp:rsid wsp:val=&quot;009975B6&quot;/&gt;&lt;wsp:rsid wsp:val=&quot;009D2741&quot;/&gt;&lt;wsp:rsid wsp:val=&quot;009E0793&quot;/&gt;&lt;wsp:rsid wsp:val=&quot;009E0E73&quot;/&gt;&lt;wsp:rsid wsp:val=&quot;009F105D&quot;/&gt;&lt;wsp:rsid wsp:val=&quot;009F1085&quot;/&gt;&lt;wsp:rsid wsp:val=&quot;009F4B62&quot;/&gt;&lt;wsp:rsid wsp:val=&quot;009F62AF&quot;/&gt;&lt;wsp:rsid wsp:val=&quot;00A01DB2&quot;/&gt;&lt;wsp:rsid wsp:val=&quot;00A132F1&quot;/&gt;&lt;wsp:rsid wsp:val=&quot;00A14712&quot;/&gt;&lt;wsp:rsid wsp:val=&quot;00A230A5&quot;/&gt;&lt;wsp:rsid wsp:val=&quot;00A3626F&quot;/&gt;&lt;wsp:rsid wsp:val=&quot;00A51921&quot;/&gt;&lt;wsp:rsid wsp:val=&quot;00A562A1&quot;/&gt;&lt;wsp:rsid wsp:val=&quot;00A67C9A&quot;/&gt;&lt;wsp:rsid wsp:val=&quot;00AB0D1A&quot;/&gt;&lt;wsp:rsid wsp:val=&quot;00AB591D&quot;/&gt;&lt;wsp:rsid wsp:val=&quot;00AC4844&quot;/&gt;&lt;wsp:rsid wsp:val=&quot;00AD545C&quot;/&gt;&lt;wsp:rsid wsp:val=&quot;00AD7125&quot;/&gt;&lt;wsp:rsid wsp:val=&quot;00AE7AA3&quot;/&gt;&lt;wsp:rsid wsp:val=&quot;00B06ED5&quot;/&gt;&lt;wsp:rsid wsp:val=&quot;00B17681&quot;/&gt;&lt;wsp:rsid wsp:val=&quot;00B54120&quot;/&gt;&lt;wsp:rsid wsp:val=&quot;00B65FF9&quot;/&gt;&lt;wsp:rsid wsp:val=&quot;00B7060B&quot;/&gt;&lt;wsp:rsid wsp:val=&quot;00B77CD5&quot;/&gt;&lt;wsp:rsid wsp:val=&quot;00B86320&quot;/&gt;&lt;wsp:rsid wsp:val=&quot;00B95E9E&quot;/&gt;&lt;wsp:rsid wsp:val=&quot;00BA27B1&quot;/&gt;&lt;wsp:rsid wsp:val=&quot;00BB46FE&quot;/&gt;&lt;wsp:rsid wsp:val=&quot;00BB5951&quot;/&gt;&lt;wsp:rsid wsp:val=&quot;00BB5970&quot;/&gt;&lt;wsp:rsid wsp:val=&quot;00BD0ABF&quot;/&gt;&lt;wsp:rsid wsp:val=&quot;00BD2C2B&quot;/&gt;&lt;wsp:rsid wsp:val=&quot;00BE2F9A&quot;/&gt;&lt;wsp:rsid wsp:val=&quot;00BF10AD&quot;/&gt;&lt;wsp:rsid wsp:val=&quot;00C03427&quot;/&gt;&lt;wsp:rsid wsp:val=&quot;00C1418D&quot;/&gt;&lt;wsp:rsid wsp:val=&quot;00C30896&quot;/&gt;&lt;wsp:rsid wsp:val=&quot;00C3220C&quot;/&gt;&lt;wsp:rsid wsp:val=&quot;00C36ACA&quot;/&gt;&lt;wsp:rsid wsp:val=&quot;00C402C9&quot;/&gt;&lt;wsp:rsid wsp:val=&quot;00C456F0&quot;/&gt;&lt;wsp:rsid wsp:val=&quot;00C515AB&quot;/&gt;&lt;wsp:rsid wsp:val=&quot;00C55341&quot;/&gt;&lt;wsp:rsid wsp:val=&quot;00C55CD5&quot;/&gt;&lt;wsp:rsid wsp:val=&quot;00C6374F&quot;/&gt;&lt;wsp:rsid wsp:val=&quot;00C65CC3&quot;/&gt;&lt;wsp:rsid wsp:val=&quot;00C81527&quot;/&gt;&lt;wsp:rsid wsp:val=&quot;00C92953&quot;/&gt;&lt;wsp:rsid wsp:val=&quot;00CA06CF&quot;/&gt;&lt;wsp:rsid wsp:val=&quot;00CD1A61&quot;/&gt;&lt;wsp:rsid wsp:val=&quot;00CD6385&quot;/&gt;&lt;wsp:rsid wsp:val=&quot;00D21507&quot;/&gt;&lt;wsp:rsid wsp:val=&quot;00D22EA3&quot;/&gt;&lt;wsp:rsid wsp:val=&quot;00D2658A&quot;/&gt;&lt;wsp:rsid wsp:val=&quot;00D4180F&quot;/&gt;&lt;wsp:rsid wsp:val=&quot;00D42D4F&quot;/&gt;&lt;wsp:rsid wsp:val=&quot;00D51941&quot;/&gt;&lt;wsp:rsid wsp:val=&quot;00D62B40&quot;/&gt;&lt;wsp:rsid wsp:val=&quot;00D734DB&quot;/&gt;&lt;wsp:rsid wsp:val=&quot;00DC7ECD&quot;/&gt;&lt;wsp:rsid wsp:val=&quot;00DD43CD&quot;/&gt;&lt;wsp:rsid wsp:val=&quot;00DD4628&quot;/&gt;&lt;wsp:rsid wsp:val=&quot;00E16D80&quot;/&gt;&lt;wsp:rsid wsp:val=&quot;00E17D70&quot;/&gt;&lt;wsp:rsid wsp:val=&quot;00E329C2&quot;/&gt;&lt;wsp:rsid wsp:val=&quot;00E37A75&quot;/&gt;&lt;wsp:rsid wsp:val=&quot;00E61444&quot;/&gt;&lt;wsp:rsid wsp:val=&quot;00E65EC9&quot;/&gt;&lt;wsp:rsid wsp:val=&quot;00E702DE&quot;/&gt;&lt;wsp:rsid wsp:val=&quot;00E72277&quot;/&gt;&lt;wsp:rsid wsp:val=&quot;00E92992&quot;/&gt;&lt;wsp:rsid wsp:val=&quot;00E97FA5&quot;/&gt;&lt;wsp:rsid wsp:val=&quot;00EA2555&quot;/&gt;&lt;wsp:rsid wsp:val=&quot;00EA45EA&quot;/&gt;&lt;wsp:rsid wsp:val=&quot;00EB0300&quot;/&gt;&lt;wsp:rsid wsp:val=&quot;00EB1279&quot;/&gt;&lt;wsp:rsid wsp:val=&quot;00EC4197&quot;/&gt;&lt;wsp:rsid wsp:val=&quot;00ED2EB1&quot;/&gt;&lt;wsp:rsid wsp:val=&quot;00EE0C15&quot;/&gt;&lt;wsp:rsid wsp:val=&quot;00F002FB&quot;/&gt;&lt;wsp:rsid wsp:val=&quot;00F033B1&quot;/&gt;&lt;wsp:rsid wsp:val=&quot;00F03E3D&quot;/&gt;&lt;wsp:rsid wsp:val=&quot;00F36678&quot;/&gt;&lt;wsp:rsid wsp:val=&quot;00F376D1&quot;/&gt;&lt;wsp:rsid wsp:val=&quot;00F46BBC&quot;/&gt;&lt;wsp:rsid wsp:val=&quot;00F50654&quot;/&gt;&lt;wsp:rsid wsp:val=&quot;00F56C49&quot;/&gt;&lt;wsp:rsid wsp:val=&quot;00F572F7&quot;/&gt;&lt;wsp:rsid wsp:val=&quot;00F83F84&quot;/&gt;&lt;wsp:rsid wsp:val=&quot;00F95956&quot;/&gt;&lt;wsp:rsid wsp:val=&quot;00FB251D&quot;/&gt;&lt;wsp:rsid wsp:val=&quot;00FB27C3&quot;/&gt;&lt;wsp:rsid wsp:val=&quot;00FC6FA8&quot;/&gt;&lt;wsp:rsid wsp:val=&quot;00FF78A9&quot;/&gt;&lt;/wsp:rsids&gt;&lt;/w:docPr&gt;&lt;w:body&gt;&lt;w:p wsp:rsidR=&quot;00000000&quot; wsp:rsidRDefault=&quot;003208D1&quot;&gt;&lt;m:oMathPara&gt;&lt;m:oMath&gt;&lt;m:sSub&gt;&lt;m:sSubPr&gt;&lt;m:ctrlPr&gt;&lt;w:rPr&gt;&lt;w:rFonts w:ascii=&quot;Cambria Math&quot; w:h-ansi=&quot;Cambria Math&quot;/&gt;&lt;wx:font wx:val=&quot;Cambria Math&quot;/&gt;&lt;w:sz w:val=&quot;24&quot;/&gt;&lt;w:sz-cs w:val=&quot;24&quot;/&gt;&lt;w:lang w:val=&quot;EN-US&quot;/&gt;&lt;/w:rPr&gt;&lt;/m:ctrlPr&gt;&lt;/m:sSubPr&gt;&lt;m:e&gt;&lt;m:r&gt;&lt;m:rPr&gt;&lt;m:sty m:val=&quot;p&quot;/&gt;&lt;/m:rPr&gt;&lt;w:rPr&gt;&lt;w:rFonts w:ascii=&quot;Cambria Math&quot; w:h-ansi=&quot;Cambria Math&quot;/&gt;&lt;wx:font wx:val=&quot;Cambria Math&quot;/&gt;&lt;w:sz w:val=&quot;24&quot;/&gt;&lt;w:sz-cs w:val=&quot;24&quot;/&gt;&lt;w:lang w:val=&quot;EN-US&quot;/&gt;&lt;/w:rPr&gt;&lt;m:t&gt;{&lt;/m:t&gt;&lt;/m:r&gt;&lt;m:sSub&gt;&lt;m:sSubPr&gt;&lt;m:ctrlPr&gt;&lt;w:rPr&gt;&lt;w:rFonts w:ascii=&quot;Cambria Math&quot; w:h-ansi=&quot;Cambria Math&quot;/&gt;&lt;wx:font wx:val=&quot;Cambria Math&quot;/&gt;&lt;w:sz w:val=&quot;24&quot;/&gt;&lt;w:sz-cs w:val=&quot;24&quot;/&gt;&lt;w:lang w:val=&quot;EN-US&quot;/&gt;&lt;/w:rPr&gt;&lt;/m:ctrlPr&gt;&lt;/m:sSubPr&gt;&lt;m:e&gt;&lt;m:r&gt;&lt;m:rPr&gt;&lt;m:sty m:val=&quot;p&quot;/&gt;&lt;/m:rPr&gt;&lt;w:rPr&gt;&lt;w:rFonts w:ascii=&quot;Cambria Math&quot; w:h-ansi=&quot;Cambria Math&quot;/&gt;&lt;wx:font wx:val=&quot;Cambria Math&quot;/&gt;&lt;w:sz w:val=&quot;24&quot;/&gt;&lt;w:sz-cs w:val=&quot;24&quot;/&gt;&lt;w:lang w:val=&quot;EN-US&quot;/&gt;&lt;/w:rPr&gt;&lt;m:t&gt;t&lt;/m:t&gt;&lt;/m:r&gt;&lt;/m:e&gt;&lt;m:sub&gt;&lt;m:r&gt;&lt;m:rPr&gt;&lt;m:sty m:val=&quot;p&quot;/&gt;&lt;/m:rPr&gt;&lt;w:rPr&gt;&lt;w:rFonts w:ascii=&quot;Cambria Math&quot; w:h-ansi=&quot;Cambria Math&quot;/&gt;&lt;wx:font wx:val=&quot;Cambria Math&quot;/&gt;&lt;w:sz w:val=&quot;24&quot;/&gt;&lt;w:sz-cs w:val=&quot;24&quot;/&gt;&lt;w:lang w:val=&quot;EN-US&quot;/&gt;&lt;/w:rPr&gt;&lt;m:t&gt;i&lt;/m:t&gt;&lt;/m:r&gt;&lt;/m:sub&gt;&lt;/m:sSub&gt;&lt;m:r&gt;&lt;m:rPr&gt;&lt;m:sty m:val=&quot;p&quot;/&gt;&lt;/m:rPr&gt;&lt;w:rPr&gt;&lt;w:rFonts w:ascii=&quot;Cambria Math&quot; w:h-ansi=&quot;Cambria Math&quot;/&gt;&lt;wx:font wx:val=&quot;Cambria Math&quot;/&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U&lt;/m:t&gt;&lt;/m:r&gt;&lt;/m:sub&gt;&lt;/m:sSub&gt;&lt;m:r&gt;&lt;m:rPr&gt;&lt;m:sty m:val=&quot;p&quot;/&gt;&lt;/m:rPr&gt;&lt;w:rPr&gt;&lt;w:rFonts w:ascii=&quot;Cambria Math&quot; w:h-ansi=&quot;Cambria Math&quot;/&gt;&lt;wx:font wx:val=&quot;Cambria Math&quot;/&gt;&lt;w:sz w:val=&quot;24&quot;/&gt;&lt;w:sz-cs w:val=&quot;24&quot;/&gt;&lt;w:lang w:val=&quot;EN-US&quot;/&gt;&lt;/w:rPr&gt;&lt;m:t&gt;?†’D={&lt;/m:t&gt;&lt;/m:r&gt;&lt;m:sSub&gt;&lt;m:sSubPr&gt;&lt;m:ctrlPr&gt;&lt;w:rPr&gt;&lt;w:rFonts w:ascii=&quot;Cambria Math&quot; w:h-ansi=&quot;Cambria Math&quot;/&gt;&lt;wx:font wx:val=&quot;Cambria Math&quot;/&gt;&lt;w:sz w:val=&quot;24&quot;/&gt;&lt;w:sz-cs w:val=&quot;24&quot;/&gt;&lt;w:lang w:val=&quot;EN-US&quot;/&gt;&lt;/w:rPr&gt;&lt;/m:ctrlPr&gt;&lt;/m:sSubPr&gt;&lt;m:e&gt;&lt;m:r&gt;&lt;m:rPr&gt;&lt;m:sty m:val=&quot;p&quot;/&gt;&lt;/m:rPr&gt;&lt;w:rPr&gt;&lt;w:rFonts w:ascii=&quot;Cambria Math&quot; w:h-ansi=&quot;Cambria Math&quot;/&gt;&lt;wx:font wx:val=&quot;Cambria Math&quot;/&gt;&lt;w:sz w:val=&quot;24&quot;/&gt;&lt;w:sz-cs w:val=&quot;24&quot;/&gt;&lt;w:lang w:val=&quot;EN-US&quot;/&gt;&lt;/w:rPr&gt;&lt;m:t&gt;D&lt;/m:t&gt;&lt;/m:r&gt;&lt;/m:e&gt;&lt;m:sub&gt;&lt;m:r&gt;&lt;m:rPr&gt;&lt;m:sty m:val=&quot;p&quot;/&gt;&lt;/m:rPr&gt;&lt;w:rPr&gt;&lt;w:rFonts w:ascii=&quot;Cambria Math&quot; w:h-ansi=&quot;Cambria Math&quot;/&gt;&lt;wx:font wx:val=&quot;Cambria Math&quot;/&gt;&lt;w:sz w:val=&quot;24&quot;/&gt;&lt;w:sz-cs w:val=&quot;24&quot;/&gt;&lt;w:lang w:val=&quot;EN-US&quot;/&gt;&lt;/w:rPr&gt;&lt;m:t&gt;i&lt;/m:t&gt;&lt;/m:r&gt;&lt;/m:sub&gt;&lt;/m:sSub&gt;&lt;m:r&gt;&lt;m:rPr&gt;&lt;m:sty m:val=&quot;p&quot;/&gt;&lt;/m:rPr&gt;&lt;w:rPr&gt;&lt;w:rFonts w:ascii=&quot;Cambria Math&quot; w:h-ansi=&quot;Cambria Math&quot;/&gt;&lt;wx:font wx:val=&quot;Cambria Math&quot;/&gt;&lt;w:sz w:val=&quot;24&quot;/&gt;&lt;w:sz-cs w:val=&quot;24&quot;/&gt;&lt;w:lang w:val=&quot;EN-US&quot;/&gt;&lt;/w:rPr&gt;&lt;m:t&gt;=&lt;/m:t&gt;&lt;/m:r&gt;&lt;m:sSup&gt;&lt;m:sSupPr&gt;&lt;m:ctrlPr&gt;&lt;w:rPr&gt;&lt;w:rFonts w:ascii=&quot;Cambria Math&quot; w:h-ansi=&quot;Cambria Math&quot;/&gt;&lt;wx:font wx:val=&quot;Cambria Math&quot;/&gt;&lt;w:sz w:val=&quot;24&quot;/&gt;&lt;w:sz-cs w:val=&quot;24&quot;/&gt;&lt;w:lang w:val=&quot;EN-US&quot;/&gt;&lt;/w:rPr&gt;&lt;/m:ctrlPr&gt;&lt;/m:sSupPr&gt;&lt;m:e&gt;&lt;m:r&gt;&lt;m:rPr&gt;&lt;m:sty m:val=&quot;p&quot;/&gt;&lt;/m:rPr&gt;&lt;w:rPr&gt;&lt;w:rFonts w:ascii=&quot;Cambria Math&quot; w:h-ansi=&quot;Cambria Math&quot;/&gt;&lt;wx:font wx:val=&quot;Cambria Math&quot;/&gt;&lt;w:sz w:val=&quot;24&quot;/&gt;&lt;w:sz-cs w:val=&quot;24&quot;/&gt;&lt;w:lang w:val=&quot;EN-US&quot;/&gt;&lt;/w:rPr&gt;&lt;m:t&gt;g&lt;/m:t&gt;&lt;/m:r&gt;&lt;/m:e&gt;&lt;m:sup&gt;&lt;m:r&gt;&lt;m:rPr&gt;&lt;m:sty m:val=&quot;p&quot;/&gt;&lt;/m:rPr&gt;&lt;w:rPr&gt;&lt;w:rFonts w:ascii=&quot;Cambria Math&quot; w:h-ansi=&quot;Cambria Math&quot;/&gt;&lt;wx:font wx:val=&quot;Cambria Math&quot;/&gt;&lt;w:sz w:val=&quot;24&quot;/&gt;&lt;w:sz-cs w:val=&quot;24&quot;/&gt;&lt;w:lang w:val=&quot;EN-US&quot;/&gt;&lt;/w:rPr&gt;&lt;m:t&gt;yw/&lt;/m:t&gt;&lt;/m:r&gt;&lt;m:sSub&gt;&lt;m:sSubPr&gt;&lt;m:ctrlPr&gt;&lt;w:rPr&gt;&lt;w:rFonts w:ascii=&quot;Cambria Math&quot; w:h-ansi=&quot;Cambria Math&quot;/&gt;&lt;wx:font wx:val=&quot;Cambria Math&quot;/&gt;&lt;w:sz w:val=&quot;24&quot;/&gt;&lt;w:sz-cs w:val=&quot;24&quot;/&gt;&lt;w:lang w:val=&quot;EN-US&quot;/&gt;&lt;/w:rPr&gt;&lt;/m:ctrlPr&gt;&lt;/m:sSubPr&gt;&lt;m:e&gt;&lt;m:r&gt;&lt;m:rPr&gt;&lt;m:sty m:val=&quot;p&quot;/&gt;&lt;/m:rPr&gt;&lt;w:rPr&gt;&lt;w:rFonts w:ascii=&quot;Cambria Math&quot; w:h-ansi=&quot;Cambria Math&quot;/&gt;&lt;wx:font wx:val=&quot;Cambria Math&quot;/&gt;&lt;w:sz w:val=&quot;24&quot;/&gt;&lt;w:sz-cs w:val=&quot;24&quot;/&gt;&lt;w:lang w:val=&quot;EN-US&quot;/&gt;&lt;/w:rPr&gt;&lt;m:t&gt;t&lt;/m:t&gt;&lt;/m:r&gt;&lt;/m:e&gt;&lt;m:sub&gt;&lt;m:r&gt;&lt;m:rPr&gt;&lt;m:sty m:val=&quot;p&quot;/&gt;&lt;/m:rPr&gt;&lt;w:rPr&gt;&lt;w:rFonts w:ascii=&quot;Cambria Math&quot; w:h-ansi=&quot;Cambria Math&quot;/&gt;&lt;wx:font wx:val=&quot;Cambria Math&quot;/&gt;&lt;w:sz w:val=&quot;24&quot;/&gt;&lt;w:sz-cs w:val=&quot;24&quot;/&gt;&lt;w:lang w:val=&quot;EN-US&quot;/&gt;&lt;/w:rPr&gt;&lt;m:t&gt;i&lt;/m:t&gt;&lt;/m:r&gt;&lt;/m:sub&gt;&lt;/m:sSub&gt;&lt;/m:sup&gt;&lt;/m:sSup&gt;&lt;m:r&gt;&lt;m:rPr&gt;&lt;m:sty m:val=&quot;p&quot;/&gt;&lt;/m:rPr&gt;&lt;w:rPr&gt;&lt;w:rFonts w:ascii=&quot;Cambria Math&quot; w:h-ansi=&quot;Cambria Math&quot;/&gt;&lt;wx:font wx:val=&quot;Cambria Math&quot;/&gt;&lt;w:sz w:val=&quot;24&quot;/&gt;&lt;w:sz-cs w:val=&quot;24&quot;/&gt;&lt;w:lang w:val=&quot;EN-US&quot;/&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24" o:title="" chromakey="white"/>
          </v:shape>
        </w:pict>
      </w:r>
    </w:p>
    <w:p w:rsidR="00F533E9" w:rsidRPr="003159E9" w:rsidRDefault="00F533E9" w:rsidP="00072DD3">
      <w:pPr>
        <w:pStyle w:val="PargrafodaLista"/>
        <w:ind w:left="810" w:firstLine="270"/>
        <w:jc w:val="both"/>
        <w:rPr>
          <w:sz w:val="24"/>
          <w:szCs w:val="24"/>
          <w:lang w:val="en-US"/>
        </w:rPr>
      </w:pPr>
    </w:p>
    <w:p w:rsidR="00AD4D89" w:rsidRDefault="00F533E9" w:rsidP="00281233">
      <w:pPr>
        <w:pStyle w:val="PargrafodaLista"/>
        <w:numPr>
          <w:ilvl w:val="0"/>
          <w:numId w:val="8"/>
        </w:numPr>
        <w:ind w:left="810" w:firstLine="270"/>
        <w:rPr>
          <w:sz w:val="24"/>
          <w:szCs w:val="24"/>
          <w:lang w:val="en-US"/>
        </w:rPr>
      </w:pPr>
      <w:r w:rsidRPr="003159E9">
        <w:rPr>
          <w:b/>
          <w:sz w:val="24"/>
          <w:szCs w:val="24"/>
          <w:lang w:val="en-US"/>
        </w:rPr>
        <w:t>Encrypted text</w:t>
      </w:r>
      <w:r w:rsidRPr="003159E9">
        <w:rPr>
          <w:sz w:val="24"/>
          <w:szCs w:val="24"/>
          <w:lang w:val="en-US"/>
        </w:rPr>
        <w:t xml:space="preserve"> M, in our context, M = FILE_KEY, or the permanent AES symmetric key, which allows to avoid the file re-encryption. </w:t>
      </w:r>
    </w:p>
    <w:p w:rsidR="00F533E9" w:rsidRPr="00281A4A" w:rsidRDefault="00F533E9" w:rsidP="00281A4A">
      <w:pPr>
        <w:ind w:left="1080"/>
        <w:rPr>
          <w:sz w:val="24"/>
          <w:szCs w:val="24"/>
          <w:lang w:val="en-US"/>
        </w:rPr>
      </w:pPr>
    </w:p>
    <w:p w:rsidR="00AD4D89" w:rsidRDefault="00F533E9" w:rsidP="00281233">
      <w:pPr>
        <w:pStyle w:val="PargrafodaLista"/>
        <w:numPr>
          <w:ilvl w:val="0"/>
          <w:numId w:val="8"/>
        </w:numPr>
        <w:ind w:left="810" w:firstLine="270"/>
        <w:rPr>
          <w:sz w:val="24"/>
          <w:szCs w:val="24"/>
          <w:lang w:val="en-US"/>
        </w:rPr>
      </w:pPr>
      <w:r w:rsidRPr="003159E9">
        <w:rPr>
          <w:b/>
          <w:sz w:val="24"/>
          <w:szCs w:val="24"/>
          <w:lang w:val="en-US"/>
        </w:rPr>
        <w:t>Encryption</w:t>
      </w:r>
      <w:r w:rsidRPr="003159E9">
        <w:rPr>
          <w:sz w:val="24"/>
          <w:szCs w:val="24"/>
          <w:lang w:val="en-US"/>
        </w:rPr>
        <w:t xml:space="preserve"> procedure is multiplication. The set of the public keys </w:t>
      </w:r>
      <w:proofErr w:type="spellStart"/>
      <w:r w:rsidRPr="003159E9">
        <w:rPr>
          <w:sz w:val="24"/>
          <w:szCs w:val="24"/>
          <w:lang w:val="en-US"/>
        </w:rPr>
        <w:t>E</w:t>
      </w:r>
      <w:r w:rsidRPr="003159E9">
        <w:rPr>
          <w:sz w:val="24"/>
          <w:szCs w:val="24"/>
          <w:vertAlign w:val="subscript"/>
          <w:lang w:val="en-US"/>
        </w:rPr>
        <w:t>i</w:t>
      </w:r>
      <w:proofErr w:type="spellEnd"/>
      <w:r w:rsidRPr="003159E9">
        <w:rPr>
          <w:sz w:val="24"/>
          <w:szCs w:val="24"/>
          <w:lang w:val="en-US"/>
        </w:rPr>
        <w:t xml:space="preserve"> (</w:t>
      </w:r>
      <w:r w:rsidRPr="003159E9">
        <w:rPr>
          <w:b/>
          <w:sz w:val="24"/>
          <w:szCs w:val="24"/>
          <w:lang w:val="en-US"/>
        </w:rPr>
        <w:t>PUBLIC_SHARE_KEY</w:t>
      </w:r>
      <w:r w:rsidRPr="003159E9">
        <w:rPr>
          <w:sz w:val="24"/>
          <w:szCs w:val="24"/>
          <w:lang w:val="en-US"/>
        </w:rPr>
        <w:t>) corresponding to the set of groups able to access the text is kept along with the encrypted text E:</w:t>
      </w:r>
    </w:p>
    <w:p w:rsidR="00F533E9" w:rsidRPr="00281A4A" w:rsidRDefault="00F533E9" w:rsidP="00281A4A">
      <w:pPr>
        <w:ind w:left="1080"/>
        <w:rPr>
          <w:sz w:val="24"/>
          <w:szCs w:val="24"/>
          <w:lang w:val="en-US"/>
        </w:rPr>
      </w:pPr>
    </w:p>
    <w:p w:rsidR="00F533E9" w:rsidRPr="00A01DB2" w:rsidRDefault="00F533E9" w:rsidP="00072DD3">
      <w:pPr>
        <w:pStyle w:val="PargrafodaLista"/>
        <w:tabs>
          <w:tab w:val="left" w:pos="450"/>
        </w:tabs>
        <w:ind w:left="810" w:firstLine="270"/>
        <w:jc w:val="both"/>
        <w:rPr>
          <w:sz w:val="24"/>
          <w:szCs w:val="24"/>
          <w:lang w:val="en-US"/>
        </w:rPr>
      </w:pPr>
    </w:p>
    <w:p w:rsidR="00F533E9" w:rsidRPr="003159E9" w:rsidRDefault="00F533E9" w:rsidP="00072DD3">
      <w:pPr>
        <w:pStyle w:val="PargrafodaLista"/>
        <w:tabs>
          <w:tab w:val="left" w:pos="450"/>
        </w:tabs>
        <w:ind w:left="810" w:firstLine="270"/>
        <w:jc w:val="both"/>
        <w:rPr>
          <w:sz w:val="24"/>
          <w:szCs w:val="24"/>
          <w:lang w:val="en-US"/>
        </w:rPr>
      </w:pPr>
    </w:p>
    <w:p w:rsidR="00AD4D89" w:rsidRDefault="00F533E9" w:rsidP="00281233">
      <w:pPr>
        <w:pStyle w:val="PargrafodaLista"/>
        <w:numPr>
          <w:ilvl w:val="0"/>
          <w:numId w:val="8"/>
        </w:numPr>
        <w:ind w:left="810" w:firstLine="270"/>
        <w:rPr>
          <w:sz w:val="24"/>
          <w:szCs w:val="24"/>
          <w:lang w:val="en-US"/>
        </w:rPr>
      </w:pPr>
      <w:r w:rsidRPr="003159E9">
        <w:rPr>
          <w:b/>
          <w:sz w:val="24"/>
          <w:szCs w:val="24"/>
          <w:lang w:val="en-US"/>
        </w:rPr>
        <w:t>Decryption</w:t>
      </w:r>
      <w:r w:rsidRPr="003159E9">
        <w:rPr>
          <w:sz w:val="24"/>
          <w:szCs w:val="24"/>
          <w:lang w:val="en-US"/>
        </w:rPr>
        <w:t xml:space="preserve"> is division:</w:t>
      </w:r>
    </w:p>
    <w:p w:rsidR="00F533E9" w:rsidRPr="004539D4" w:rsidRDefault="004539D4" w:rsidP="00072DD3">
      <w:pPr>
        <w:pStyle w:val="PargrafodaLista"/>
        <w:ind w:left="810" w:firstLine="270"/>
        <w:jc w:val="both"/>
        <w:rPr>
          <w:sz w:val="24"/>
          <w:szCs w:val="24"/>
          <w:lang w:val="en-US"/>
        </w:rPr>
      </w:pPr>
      <m:oMathPara>
        <m:oMath>
          <m:r>
            <m:rPr>
              <m:sty m:val="p"/>
            </m:rPr>
            <w:rPr>
              <w:rFonts w:ascii="Cambria Math" w:hAnsi="Cambria Math"/>
              <w:sz w:val="24"/>
              <w:szCs w:val="24"/>
              <w:lang w:val="en-US"/>
            </w:rPr>
            <m:t>M=E/</m:t>
          </m:r>
          <m:sSup>
            <m:sSupPr>
              <m:ctrlPr>
                <w:rPr>
                  <w:rFonts w:ascii="Cambria Math" w:hAnsi="Cambria Math"/>
                  <w:sz w:val="24"/>
                  <w:szCs w:val="24"/>
                  <w:lang w:val="en-US"/>
                </w:rPr>
              </m:ctrlPr>
            </m:sSupPr>
            <m:e>
              <m:r>
                <m:rPr>
                  <m:sty m:val="p"/>
                </m:rPr>
                <w:rPr>
                  <w:rFonts w:ascii="Cambria Math" w:hAnsi="Cambria Math"/>
                  <w:sz w:val="24"/>
                  <w:szCs w:val="24"/>
                  <w:lang w:val="en-US"/>
                </w:rPr>
                <m:t>Y</m:t>
              </m:r>
            </m:e>
            <m:sup>
              <m:r>
                <m:rPr>
                  <m:sty m:val="p"/>
                </m:rPr>
                <w:rPr>
                  <w:rFonts w:ascii="Cambria Math" w:hAnsi="Cambria Math"/>
                  <w:sz w:val="24"/>
                  <w:szCs w:val="24"/>
                  <w:lang w:val="en-US"/>
                </w:rPr>
                <m:t>s</m:t>
              </m:r>
            </m:sup>
          </m:sSup>
        </m:oMath>
      </m:oMathPara>
    </w:p>
    <w:p w:rsidR="00F533E9" w:rsidRDefault="00F533E9" w:rsidP="00072DD3">
      <w:pPr>
        <w:ind w:left="810" w:firstLine="270"/>
        <w:jc w:val="both"/>
        <w:rPr>
          <w:sz w:val="24"/>
          <w:szCs w:val="24"/>
          <w:lang w:val="en-US"/>
        </w:rPr>
      </w:pPr>
    </w:p>
    <w:p w:rsidR="00F533E9" w:rsidRPr="003159E9" w:rsidRDefault="00F533E9" w:rsidP="00281A4A">
      <w:pPr>
        <w:jc w:val="both"/>
        <w:rPr>
          <w:sz w:val="24"/>
          <w:szCs w:val="24"/>
          <w:lang w:val="en-US"/>
        </w:rPr>
      </w:pPr>
      <w:r w:rsidRPr="003159E9">
        <w:rPr>
          <w:sz w:val="24"/>
          <w:szCs w:val="24"/>
          <w:lang w:val="en-US"/>
        </w:rPr>
        <w:t>In order to perform this operation the user needs the pair of private key D</w:t>
      </w:r>
      <w:r w:rsidRPr="00A01DB2">
        <w:rPr>
          <w:sz w:val="24"/>
          <w:szCs w:val="24"/>
          <w:vertAlign w:val="subscript"/>
          <w:lang w:val="en-US"/>
        </w:rPr>
        <w:t>i</w:t>
      </w:r>
      <w:r w:rsidRPr="00281A4A">
        <w:rPr>
          <w:sz w:val="24"/>
          <w:szCs w:val="24"/>
          <w:lang w:val="en-US"/>
        </w:rPr>
        <w:t xml:space="preserve"> </w:t>
      </w:r>
      <w:r w:rsidRPr="003159E9">
        <w:rPr>
          <w:sz w:val="24"/>
          <w:szCs w:val="24"/>
          <w:lang w:val="en-US"/>
        </w:rPr>
        <w:t xml:space="preserve">and public key </w:t>
      </w:r>
      <w:proofErr w:type="spellStart"/>
      <w:r w:rsidRPr="003159E9">
        <w:rPr>
          <w:sz w:val="24"/>
          <w:szCs w:val="24"/>
          <w:lang w:val="en-US"/>
        </w:rPr>
        <w:t>E</w:t>
      </w:r>
      <w:r w:rsidRPr="00A01DB2">
        <w:rPr>
          <w:sz w:val="24"/>
          <w:szCs w:val="24"/>
          <w:vertAlign w:val="subscript"/>
          <w:lang w:val="en-US"/>
        </w:rPr>
        <w:t>i</w:t>
      </w:r>
      <w:proofErr w:type="spellEnd"/>
      <w:r w:rsidRPr="003159E9">
        <w:rPr>
          <w:sz w:val="24"/>
          <w:szCs w:val="24"/>
          <w:lang w:val="en-US"/>
        </w:rPr>
        <w:t xml:space="preserve"> corresponding to the attribute </w:t>
      </w:r>
      <w:proofErr w:type="spellStart"/>
      <w:r w:rsidRPr="003159E9">
        <w:rPr>
          <w:sz w:val="24"/>
          <w:szCs w:val="24"/>
          <w:lang w:val="en-US"/>
        </w:rPr>
        <w:t>t</w:t>
      </w:r>
      <w:r w:rsidRPr="00A01DB2">
        <w:rPr>
          <w:sz w:val="24"/>
          <w:szCs w:val="24"/>
          <w:vertAlign w:val="subscript"/>
          <w:lang w:val="en-US"/>
        </w:rPr>
        <w:t>i</w:t>
      </w:r>
      <w:proofErr w:type="spellEnd"/>
      <w:r w:rsidRPr="003159E9">
        <w:rPr>
          <w:sz w:val="24"/>
          <w:szCs w:val="24"/>
          <w:lang w:val="en-US"/>
        </w:rPr>
        <w:t xml:space="preserve"> and :</w:t>
      </w:r>
    </w:p>
    <w:p w:rsidR="00F533E9" w:rsidRPr="004539D4" w:rsidRDefault="00FA705C" w:rsidP="00072DD3">
      <w:pPr>
        <w:pStyle w:val="PargrafodaLista"/>
        <w:ind w:left="810" w:firstLine="270"/>
        <w:jc w:val="both"/>
        <w:rPr>
          <w:sz w:val="24"/>
          <w:szCs w:val="24"/>
          <w:lang w:val="en-US"/>
        </w:rPr>
      </w:pPr>
      <m:oMathPara>
        <m:oMath>
          <m:sSup>
            <m:sSupPr>
              <m:ctrlPr>
                <w:rPr>
                  <w:rFonts w:ascii="Cambria Math" w:hAnsi="Cambria Math"/>
                  <w:sz w:val="24"/>
                  <w:szCs w:val="24"/>
                  <w:lang w:val="en-US"/>
                </w:rPr>
              </m:ctrlPr>
            </m:sSupPr>
            <m:e>
              <m:sSup>
                <m:sSupPr>
                  <m:ctrlPr>
                    <w:rPr>
                      <w:rFonts w:ascii="Cambria Math" w:hAnsi="Cambria Math"/>
                      <w:sz w:val="24"/>
                      <w:szCs w:val="24"/>
                      <w:lang w:val="en-US"/>
                    </w:rPr>
                  </m:ctrlPr>
                </m:sSupPr>
                <m:e>
                  <m:r>
                    <m:rPr>
                      <m:sty m:val="p"/>
                    </m:rPr>
                    <w:rPr>
                      <w:rFonts w:ascii="Cambria Math" w:hAnsi="Cambria Math"/>
                      <w:sz w:val="24"/>
                      <w:szCs w:val="24"/>
                      <w:lang w:val="en-US"/>
                    </w:rPr>
                    <m:t>Y</m:t>
                  </m:r>
                </m:e>
                <m:sup>
                  <m:r>
                    <m:rPr>
                      <m:sty m:val="p"/>
                    </m:rPr>
                    <w:rPr>
                      <w:rFonts w:ascii="Cambria Math" w:hAnsi="Cambria Math"/>
                      <w:sz w:val="24"/>
                      <w:szCs w:val="24"/>
                      <w:lang w:val="en-US"/>
                    </w:rPr>
                    <m:t>s</m:t>
                  </m:r>
                </m:sup>
              </m:sSup>
              <m:r>
                <m:rPr>
                  <m:sty m:val="p"/>
                </m:rPr>
                <w:rPr>
                  <w:rFonts w:ascii="Cambria Math" w:hAnsi="Cambria Math"/>
                  <w:sz w:val="24"/>
                  <w:szCs w:val="24"/>
                  <w:lang w:val="en-US"/>
                </w:rPr>
                <m:t>=e(g,g)</m:t>
              </m:r>
            </m:e>
            <m:sup>
              <m:r>
                <m:rPr>
                  <m:sty m:val="p"/>
                </m:rPr>
                <w:rPr>
                  <w:rFonts w:ascii="Cambria Math" w:hAnsi="Cambria Math"/>
                  <w:sz w:val="24"/>
                  <w:szCs w:val="24"/>
                  <w:lang w:val="en-US"/>
                </w:rPr>
                <m:t>ys</m:t>
              </m:r>
            </m:sup>
          </m:sSup>
          <m:r>
            <m:rPr>
              <m:sty m:val="p"/>
            </m:rPr>
            <w:rPr>
              <w:rFonts w:ascii="Cambria Math" w:hAnsi="Cambria Math"/>
              <w:sz w:val="24"/>
              <w:szCs w:val="24"/>
              <w:lang w:val="en-US"/>
            </w:rPr>
            <m:t>=e</m:t>
          </m:r>
          <m:d>
            <m:dPr>
              <m:ctrlPr>
                <w:rPr>
                  <w:rFonts w:ascii="Cambria Math" w:hAnsi="Cambria Math"/>
                  <w:sz w:val="24"/>
                  <w:szCs w:val="24"/>
                  <w:lang w:val="en-US"/>
                </w:rPr>
              </m:ctrlPr>
            </m:dPr>
            <m:e>
              <m:sSub>
                <m:sSubPr>
                  <m:ctrlPr>
                    <w:rPr>
                      <w:rFonts w:ascii="Cambria Math" w:hAnsi="Cambria Math"/>
                      <w:sz w:val="24"/>
                      <w:szCs w:val="24"/>
                      <w:lang w:val="en-US"/>
                    </w:rPr>
                  </m:ctrlPr>
                </m:sSubPr>
                <m:e>
                  <m:r>
                    <m:rPr>
                      <m:sty m:val="p"/>
                    </m:rPr>
                    <w:rPr>
                      <w:rFonts w:ascii="Cambria Math" w:hAnsi="Cambria Math"/>
                      <w:sz w:val="24"/>
                      <w:szCs w:val="24"/>
                      <w:lang w:val="en-US"/>
                    </w:rPr>
                    <m:t>E</m:t>
                  </m:r>
                </m:e>
                <m:sub>
                  <m:r>
                    <m:rPr>
                      <m:sty m:val="p"/>
                    </m:rPr>
                    <w:rPr>
                      <w:rFonts w:ascii="Cambria Math" w:hAnsi="Cambria Math"/>
                      <w:sz w:val="24"/>
                      <w:szCs w:val="24"/>
                      <w:lang w:val="en-US"/>
                    </w:rPr>
                    <m:t>i</m:t>
                  </m:r>
                </m:sub>
              </m:sSub>
              <m:r>
                <m:rPr>
                  <m:sty m:val="p"/>
                </m:rPr>
                <w:rPr>
                  <w:rFonts w:ascii="Cambria Math" w:hAnsi="Cambria Math"/>
                  <w:sz w:val="24"/>
                  <w:szCs w:val="24"/>
                  <w:lang w:val="en-US"/>
                </w:rPr>
                <m:t>,</m:t>
              </m:r>
              <m:sSub>
                <m:sSubPr>
                  <m:ctrlPr>
                    <w:rPr>
                      <w:rFonts w:ascii="Cambria Math" w:hAnsi="Cambria Math"/>
                      <w:sz w:val="24"/>
                      <w:szCs w:val="24"/>
                      <w:lang w:val="en-US"/>
                    </w:rPr>
                  </m:ctrlPr>
                </m:sSubPr>
                <m:e>
                  <m:r>
                    <m:rPr>
                      <m:sty m:val="p"/>
                    </m:rPr>
                    <w:rPr>
                      <w:rFonts w:ascii="Cambria Math" w:hAnsi="Cambria Math"/>
                      <w:sz w:val="24"/>
                      <w:szCs w:val="24"/>
                      <w:lang w:val="en-US"/>
                    </w:rPr>
                    <m:t>D</m:t>
                  </m:r>
                </m:e>
                <m:sub>
                  <m:r>
                    <m:rPr>
                      <m:sty m:val="p"/>
                    </m:rPr>
                    <w:rPr>
                      <w:rFonts w:ascii="Cambria Math" w:hAnsi="Cambria Math"/>
                      <w:sz w:val="24"/>
                      <w:szCs w:val="24"/>
                      <w:lang w:val="en-US"/>
                    </w:rPr>
                    <m:t>i</m:t>
                  </m:r>
                </m:sub>
              </m:sSub>
            </m:e>
          </m:d>
          <m:r>
            <m:rPr>
              <m:sty m:val="p"/>
            </m:rPr>
            <w:rPr>
              <w:rFonts w:ascii="Cambria Math" w:hAnsi="Cambria Math"/>
              <w:sz w:val="24"/>
              <w:szCs w:val="24"/>
              <w:lang w:val="en-US"/>
            </w:rPr>
            <m:t>=e</m:t>
          </m:r>
          <m:d>
            <m:dPr>
              <m:ctrlPr>
                <w:rPr>
                  <w:rFonts w:ascii="Cambria Math" w:hAnsi="Cambria Math"/>
                  <w:sz w:val="24"/>
                  <w:szCs w:val="24"/>
                  <w:lang w:val="en-US"/>
                </w:rPr>
              </m:ctrlPr>
            </m:dPr>
            <m:e>
              <m:sSup>
                <m:sSupPr>
                  <m:ctrlPr>
                    <w:rPr>
                      <w:rFonts w:ascii="Cambria Math" w:hAnsi="Cambria Math"/>
                      <w:sz w:val="24"/>
                      <w:szCs w:val="24"/>
                      <w:lang w:val="en-US"/>
                    </w:rPr>
                  </m:ctrlPr>
                </m:sSupPr>
                <m:e>
                  <m:r>
                    <m:rPr>
                      <m:sty m:val="p"/>
                    </m:rPr>
                    <w:rPr>
                      <w:rFonts w:ascii="Cambria Math" w:hAnsi="Cambria Math"/>
                      <w:sz w:val="24"/>
                      <w:szCs w:val="24"/>
                      <w:lang w:val="en-US"/>
                    </w:rPr>
                    <m:t>g</m:t>
                  </m:r>
                </m:e>
                <m:sup>
                  <m:f>
                    <m:fPr>
                      <m:ctrlPr>
                        <w:rPr>
                          <w:rFonts w:ascii="Cambria Math" w:hAnsi="Cambria Math"/>
                          <w:sz w:val="24"/>
                          <w:szCs w:val="24"/>
                          <w:lang w:val="en-US"/>
                        </w:rPr>
                      </m:ctrlPr>
                    </m:fPr>
                    <m:num>
                      <m:r>
                        <m:rPr>
                          <m:sty m:val="p"/>
                        </m:rPr>
                        <w:rPr>
                          <w:rFonts w:ascii="Cambria Math" w:hAnsi="Cambria Math"/>
                          <w:sz w:val="24"/>
                          <w:szCs w:val="24"/>
                          <w:lang w:val="en-US"/>
                        </w:rPr>
                        <m:t>yw</m:t>
                      </m:r>
                    </m:num>
                    <m:den>
                      <m:sSub>
                        <m:sSubPr>
                          <m:ctrlPr>
                            <w:rPr>
                              <w:rFonts w:ascii="Cambria Math" w:hAnsi="Cambria Math"/>
                              <w:sz w:val="24"/>
                              <w:szCs w:val="24"/>
                              <w:lang w:val="en-US"/>
                            </w:rPr>
                          </m:ctrlPr>
                        </m:sSubPr>
                        <m:e>
                          <m:r>
                            <m:rPr>
                              <m:sty m:val="p"/>
                            </m:rPr>
                            <w:rPr>
                              <w:rFonts w:ascii="Cambria Math" w:hAnsi="Cambria Math"/>
                              <w:sz w:val="24"/>
                              <w:szCs w:val="24"/>
                              <w:lang w:val="en-US"/>
                            </w:rPr>
                            <m:t>t</m:t>
                          </m:r>
                        </m:e>
                        <m:sub>
                          <m:r>
                            <m:rPr>
                              <m:sty m:val="p"/>
                            </m:rPr>
                            <w:rPr>
                              <w:rFonts w:ascii="Cambria Math" w:hAnsi="Cambria Math"/>
                              <w:sz w:val="24"/>
                              <w:szCs w:val="24"/>
                              <w:lang w:val="en-US"/>
                            </w:rPr>
                            <m:t>i</m:t>
                          </m:r>
                        </m:sub>
                      </m:sSub>
                    </m:den>
                  </m:f>
                </m:sup>
              </m:sSup>
              <m:r>
                <m:rPr>
                  <m:sty m:val="p"/>
                </m:rPr>
                <w:rPr>
                  <w:rFonts w:ascii="Cambria Math" w:hAnsi="Cambria Math"/>
                  <w:sz w:val="24"/>
                  <w:szCs w:val="24"/>
                  <w:lang w:val="en-US"/>
                </w:rPr>
                <m:t>,</m:t>
              </m:r>
              <m:sSup>
                <m:sSupPr>
                  <m:ctrlPr>
                    <w:rPr>
                      <w:rFonts w:ascii="Cambria Math" w:hAnsi="Cambria Math"/>
                      <w:sz w:val="24"/>
                      <w:szCs w:val="24"/>
                      <w:lang w:val="en-US"/>
                    </w:rPr>
                  </m:ctrlPr>
                </m:sSupPr>
                <m:e>
                  <m:r>
                    <m:rPr>
                      <m:sty m:val="p"/>
                    </m:rPr>
                    <w:rPr>
                      <w:rFonts w:ascii="Cambria Math" w:hAnsi="Cambria Math"/>
                      <w:sz w:val="24"/>
                      <w:szCs w:val="24"/>
                      <w:lang w:val="en-US"/>
                    </w:rPr>
                    <m:t>g</m:t>
                  </m:r>
                </m:e>
                <m:sup>
                  <m:sSub>
                    <m:sSubPr>
                      <m:ctrlPr>
                        <w:rPr>
                          <w:rFonts w:ascii="Cambria Math" w:hAnsi="Cambria Math"/>
                          <w:sz w:val="24"/>
                          <w:szCs w:val="24"/>
                          <w:lang w:val="en-US"/>
                        </w:rPr>
                      </m:ctrlPr>
                    </m:sSubPr>
                    <m:e>
                      <m:r>
                        <m:rPr>
                          <m:sty m:val="p"/>
                        </m:rPr>
                        <w:rPr>
                          <w:rFonts w:ascii="Cambria Math" w:hAnsi="Cambria Math"/>
                          <w:sz w:val="24"/>
                          <w:szCs w:val="24"/>
                          <w:lang w:val="en-US"/>
                        </w:rPr>
                        <m:t>t</m:t>
                      </m:r>
                    </m:e>
                    <m:sub>
                      <m:r>
                        <m:rPr>
                          <m:sty m:val="p"/>
                        </m:rPr>
                        <w:rPr>
                          <w:rFonts w:ascii="Cambria Math" w:hAnsi="Cambria Math"/>
                          <w:sz w:val="24"/>
                          <w:szCs w:val="24"/>
                          <w:lang w:val="en-US"/>
                        </w:rPr>
                        <m:t>i</m:t>
                      </m:r>
                    </m:sub>
                  </m:sSub>
                  <m:r>
                    <m:rPr>
                      <m:sty m:val="p"/>
                    </m:rPr>
                    <w:rPr>
                      <w:rFonts w:ascii="Cambria Math" w:hAnsi="Cambria Math"/>
                      <w:sz w:val="24"/>
                      <w:szCs w:val="24"/>
                      <w:lang w:val="en-US"/>
                    </w:rPr>
                    <m:t>s/w</m:t>
                  </m:r>
                </m:sup>
              </m:sSup>
            </m:e>
          </m:d>
          <m:r>
            <m:rPr>
              <m:sty m:val="p"/>
            </m:rPr>
            <w:rPr>
              <w:rFonts w:ascii="Cambria Math" w:hAnsi="Cambria Math"/>
              <w:sz w:val="24"/>
              <w:szCs w:val="24"/>
              <w:lang w:val="en-US"/>
            </w:rPr>
            <m:t>=</m:t>
          </m:r>
          <m:sSup>
            <m:sSupPr>
              <m:ctrlPr>
                <w:rPr>
                  <w:rFonts w:ascii="Cambria Math" w:hAnsi="Cambria Math"/>
                  <w:sz w:val="24"/>
                  <w:szCs w:val="24"/>
                  <w:lang w:val="en-US"/>
                </w:rPr>
              </m:ctrlPr>
            </m:sSupPr>
            <m:e>
              <m:r>
                <m:rPr>
                  <m:sty m:val="p"/>
                </m:rPr>
                <w:rPr>
                  <w:rFonts w:ascii="Cambria Math" w:hAnsi="Cambria Math"/>
                  <w:sz w:val="24"/>
                  <w:szCs w:val="24"/>
                  <w:lang w:val="en-US"/>
                </w:rPr>
                <m:t>e</m:t>
              </m:r>
              <m:d>
                <m:dPr>
                  <m:ctrlPr>
                    <w:rPr>
                      <w:rFonts w:ascii="Cambria Math" w:hAnsi="Cambria Math"/>
                      <w:sz w:val="24"/>
                      <w:szCs w:val="24"/>
                      <w:lang w:val="en-US"/>
                    </w:rPr>
                  </m:ctrlPr>
                </m:dPr>
                <m:e>
                  <m:r>
                    <m:rPr>
                      <m:sty m:val="p"/>
                    </m:rPr>
                    <w:rPr>
                      <w:rFonts w:ascii="Cambria Math" w:hAnsi="Cambria Math"/>
                      <w:sz w:val="24"/>
                      <w:szCs w:val="24"/>
                      <w:lang w:val="en-US"/>
                    </w:rPr>
                    <m:t>g,g</m:t>
                  </m:r>
                </m:e>
              </m:d>
            </m:e>
            <m:sup>
              <m:r>
                <m:rPr>
                  <m:sty m:val="p"/>
                </m:rPr>
                <w:rPr>
                  <w:rFonts w:ascii="Cambria Math" w:hAnsi="Cambria Math"/>
                  <w:sz w:val="24"/>
                  <w:szCs w:val="24"/>
                  <w:lang w:val="en-US"/>
                </w:rPr>
                <m:t>ys</m:t>
              </m:r>
            </m:sup>
          </m:sSup>
        </m:oMath>
      </m:oMathPara>
    </w:p>
    <w:p w:rsidR="00F533E9" w:rsidRPr="003159E9" w:rsidRDefault="00F533E9" w:rsidP="00072DD3">
      <w:pPr>
        <w:pStyle w:val="PargrafodaLista"/>
        <w:ind w:left="810" w:firstLine="270"/>
        <w:jc w:val="both"/>
        <w:rPr>
          <w:sz w:val="24"/>
          <w:szCs w:val="24"/>
          <w:lang w:val="en-US"/>
        </w:rPr>
      </w:pPr>
    </w:p>
    <w:p w:rsidR="00F533E9" w:rsidRPr="003159E9" w:rsidRDefault="00F533E9" w:rsidP="00281A4A">
      <w:pPr>
        <w:jc w:val="both"/>
        <w:rPr>
          <w:sz w:val="24"/>
          <w:szCs w:val="24"/>
          <w:lang w:val="en-US"/>
        </w:rPr>
      </w:pPr>
      <w:r w:rsidRPr="003159E9">
        <w:rPr>
          <w:sz w:val="24"/>
          <w:szCs w:val="24"/>
          <w:lang w:val="en-US"/>
        </w:rPr>
        <w:t xml:space="preserve">The result of decryption is the FILE_KEY - the symmetric AES key that permits to decrypt the contents of protected file. </w:t>
      </w:r>
    </w:p>
    <w:p w:rsidR="00F533E9" w:rsidRPr="003159E9" w:rsidRDefault="00F533E9" w:rsidP="00072DD3">
      <w:pPr>
        <w:pStyle w:val="PargrafodaLista"/>
        <w:spacing w:after="200" w:line="276" w:lineRule="auto"/>
        <w:rPr>
          <w:sz w:val="24"/>
          <w:szCs w:val="24"/>
          <w:lang w:val="en-US"/>
        </w:rPr>
      </w:pPr>
    </w:p>
    <w:p w:rsidR="00F533E9" w:rsidRPr="003159E9" w:rsidRDefault="00F533E9" w:rsidP="00160097">
      <w:pPr>
        <w:spacing w:after="200" w:line="276" w:lineRule="auto"/>
        <w:ind w:left="720"/>
        <w:rPr>
          <w:sz w:val="24"/>
          <w:szCs w:val="24"/>
          <w:lang w:val="en-US"/>
        </w:rPr>
      </w:pPr>
      <w:r w:rsidRPr="003159E9">
        <w:rPr>
          <w:sz w:val="24"/>
          <w:szCs w:val="24"/>
          <w:lang w:val="en-US"/>
        </w:rPr>
        <w:t xml:space="preserve">5.3. </w:t>
      </w:r>
      <w:r w:rsidRPr="003159E9">
        <w:rPr>
          <w:b/>
          <w:sz w:val="24"/>
          <w:szCs w:val="24"/>
          <w:lang w:val="en-US"/>
        </w:rPr>
        <w:t>Secret sharing scheme to protect the key storage</w:t>
      </w:r>
      <w:r w:rsidRPr="003159E9">
        <w:rPr>
          <w:sz w:val="24"/>
          <w:szCs w:val="24"/>
          <w:lang w:val="en-US"/>
        </w:rPr>
        <w:t xml:space="preserve"> </w:t>
      </w:r>
    </w:p>
    <w:p w:rsidR="00F533E9" w:rsidRDefault="00F533E9" w:rsidP="00281A4A">
      <w:pPr>
        <w:jc w:val="both"/>
        <w:rPr>
          <w:sz w:val="24"/>
          <w:szCs w:val="24"/>
          <w:lang w:val="en-US"/>
        </w:rPr>
      </w:pPr>
      <w:r w:rsidRPr="003159E9">
        <w:rPr>
          <w:sz w:val="24"/>
          <w:szCs w:val="24"/>
          <w:lang w:val="en-US"/>
        </w:rPr>
        <w:t>The attribute-based private keys D</w:t>
      </w:r>
      <w:r w:rsidRPr="00A01DB2">
        <w:rPr>
          <w:sz w:val="24"/>
          <w:szCs w:val="24"/>
          <w:vertAlign w:val="subscript"/>
          <w:lang w:val="en-US"/>
        </w:rPr>
        <w:t>i</w:t>
      </w:r>
      <w:r w:rsidRPr="003159E9">
        <w:rPr>
          <w:sz w:val="24"/>
          <w:szCs w:val="24"/>
          <w:lang w:val="en-US"/>
        </w:rPr>
        <w:t xml:space="preserve"> should be protected while being stored in the device memory. Therefore, server encrypts the set of D</w:t>
      </w:r>
      <w:r w:rsidRPr="00A01DB2">
        <w:rPr>
          <w:sz w:val="24"/>
          <w:szCs w:val="24"/>
          <w:vertAlign w:val="subscript"/>
          <w:lang w:val="en-US"/>
        </w:rPr>
        <w:t>i</w:t>
      </w:r>
      <w:r w:rsidRPr="003159E9">
        <w:rPr>
          <w:sz w:val="24"/>
          <w:szCs w:val="24"/>
          <w:lang w:val="en-US"/>
        </w:rPr>
        <w:t xml:space="preserve"> with a single AES key before sending it to the user device. This AES key (master key) is denoted by the value KEY_SET_KEY in our notation.  KEY_SET_KEY is a secret value and it is split by the secure method of polynomial modular secret sharing </w:t>
      </w:r>
      <w:r w:rsidRPr="004539D4">
        <w:rPr>
          <w:sz w:val="24"/>
          <w:szCs w:val="24"/>
          <w:lang w:val="en-US"/>
        </w:rPr>
        <w:t>[30], [31]</w:t>
      </w:r>
      <w:r w:rsidRPr="003159E9">
        <w:rPr>
          <w:sz w:val="24"/>
          <w:szCs w:val="24"/>
          <w:lang w:val="en-US"/>
        </w:rPr>
        <w:t xml:space="preserve"> into the set of 4 shares:</w:t>
      </w:r>
    </w:p>
    <w:p w:rsidR="00F533E9" w:rsidRDefault="00F533E9" w:rsidP="00281A4A">
      <w:pPr>
        <w:jc w:val="both"/>
        <w:rPr>
          <w:sz w:val="24"/>
          <w:szCs w:val="24"/>
          <w:lang w:val="en-US"/>
        </w:rPr>
      </w:pPr>
    </w:p>
    <w:p w:rsidR="00F533E9" w:rsidRDefault="00F533E9" w:rsidP="00281A4A">
      <w:pPr>
        <w:jc w:val="both"/>
        <w:rPr>
          <w:sz w:val="24"/>
          <w:szCs w:val="24"/>
          <w:lang w:val="en-US"/>
        </w:rPr>
      </w:pPr>
      <w:r w:rsidRPr="003159E9">
        <w:rPr>
          <w:sz w:val="24"/>
          <w:szCs w:val="24"/>
          <w:lang w:val="en-US"/>
        </w:rPr>
        <w:t xml:space="preserve">KEY_SET_KEY = PASS+PIN+TIME+DEV_PASS. </w:t>
      </w:r>
    </w:p>
    <w:p w:rsidR="00F533E9" w:rsidRDefault="00F533E9" w:rsidP="00281A4A">
      <w:pPr>
        <w:jc w:val="both"/>
        <w:rPr>
          <w:sz w:val="24"/>
          <w:szCs w:val="24"/>
          <w:lang w:val="en-US"/>
        </w:rPr>
      </w:pPr>
    </w:p>
    <w:p w:rsidR="00F533E9" w:rsidRDefault="00F533E9" w:rsidP="00281A4A">
      <w:pPr>
        <w:jc w:val="both"/>
        <w:rPr>
          <w:sz w:val="24"/>
          <w:szCs w:val="24"/>
          <w:lang w:val="en-US"/>
        </w:rPr>
      </w:pPr>
      <w:r w:rsidRPr="003159E9">
        <w:rPr>
          <w:sz w:val="24"/>
          <w:szCs w:val="24"/>
          <w:lang w:val="en-US"/>
        </w:rPr>
        <w:lastRenderedPageBreak/>
        <w:t xml:space="preserve">As the underlying sharing scheme is </w:t>
      </w:r>
      <w:r w:rsidRPr="004539D4">
        <w:rPr>
          <w:sz w:val="24"/>
          <w:szCs w:val="24"/>
          <w:lang w:val="en-US"/>
        </w:rPr>
        <w:t>perfect [31],</w:t>
      </w:r>
      <w:r w:rsidRPr="003159E9">
        <w:rPr>
          <w:sz w:val="24"/>
          <w:szCs w:val="24"/>
          <w:lang w:val="en-US"/>
        </w:rPr>
        <w:t xml:space="preserve"> the adversary cannot get any information of the KEY_SET_KEY unless he is possession of all 4 key parts. Here the values PASS and PIN are predefined similar to the construction in [</w:t>
      </w:r>
      <w:r>
        <w:rPr>
          <w:sz w:val="24"/>
          <w:szCs w:val="24"/>
          <w:lang w:val="en-US"/>
        </w:rPr>
        <w:t>30</w:t>
      </w:r>
      <w:r w:rsidRPr="003159E9">
        <w:rPr>
          <w:sz w:val="24"/>
          <w:szCs w:val="24"/>
          <w:lang w:val="en-US"/>
        </w:rPr>
        <w:t>].</w:t>
      </w:r>
    </w:p>
    <w:p w:rsidR="00F533E9" w:rsidRPr="003159E9" w:rsidRDefault="00F533E9" w:rsidP="00281A4A">
      <w:pPr>
        <w:jc w:val="both"/>
        <w:rPr>
          <w:sz w:val="24"/>
          <w:szCs w:val="24"/>
          <w:lang w:val="en-US"/>
        </w:rPr>
      </w:pPr>
    </w:p>
    <w:p w:rsidR="00F533E9" w:rsidRDefault="00F533E9" w:rsidP="00281A4A">
      <w:pPr>
        <w:jc w:val="both"/>
        <w:rPr>
          <w:sz w:val="24"/>
          <w:szCs w:val="24"/>
          <w:lang w:val="en-US"/>
        </w:rPr>
      </w:pPr>
      <w:r w:rsidRPr="003159E9">
        <w:rPr>
          <w:sz w:val="24"/>
          <w:szCs w:val="24"/>
          <w:lang w:val="en-US"/>
        </w:rPr>
        <w:t xml:space="preserve">The proposed authentication system is based on the shared storing of the user key. Also, the device acts as a dealer in the SSS. Using the SSS ensures that the key can only be accessed by an authenticated user. The participants of the (2, 2)-threshold SSS are the user and device. The user share </w:t>
      </w:r>
      <w:r w:rsidRPr="00281A4A">
        <w:rPr>
          <w:sz w:val="24"/>
          <w:szCs w:val="24"/>
          <w:lang w:val="en-US"/>
        </w:rPr>
        <w:object w:dxaOrig="540" w:dyaOrig="345">
          <v:shape id="_x0000_i1027" type="#_x0000_t75" style="width:27pt;height:17.55pt" o:ole="">
            <v:imagedata r:id="rId25" o:title=""/>
          </v:shape>
          <o:OLEObject Type="Embed" ProgID="Equation.3" ShapeID="_x0000_i1027" DrawAspect="Content" ObjectID="_1518074455" r:id="rId26"/>
        </w:object>
      </w:r>
      <w:r w:rsidR="00FA705C" w:rsidRPr="003159E9">
        <w:rPr>
          <w:sz w:val="24"/>
          <w:szCs w:val="24"/>
          <w:lang w:val="en-US"/>
        </w:rPr>
        <w:fldChar w:fldCharType="begin"/>
      </w:r>
      <w:r w:rsidRPr="003159E9">
        <w:rPr>
          <w:sz w:val="24"/>
          <w:szCs w:val="24"/>
          <w:lang w:val="en-US"/>
        </w:rPr>
        <w:instrText xml:space="preserve"> QUOTE </w:instrText>
      </w:r>
      <w:r w:rsidR="005E1DFE" w:rsidRPr="00FA705C">
        <w:rPr>
          <w:sz w:val="24"/>
          <w:szCs w:val="24"/>
          <w:lang w:val="en-US"/>
        </w:rPr>
        <w:pict>
          <v:shape id="_x0000_i1028" type="#_x0000_t75" style="width:28.7pt;height:14.55pt" equationxml="&lt;">
            <v:imagedata r:id="rId27" o:title="" chromakey="white"/>
          </v:shape>
        </w:pict>
      </w:r>
      <w:r w:rsidRPr="003159E9">
        <w:rPr>
          <w:sz w:val="24"/>
          <w:szCs w:val="24"/>
          <w:lang w:val="en-US"/>
        </w:rPr>
        <w:instrText xml:space="preserve"> </w:instrText>
      </w:r>
      <w:r w:rsidR="00FA705C" w:rsidRPr="003159E9">
        <w:rPr>
          <w:sz w:val="24"/>
          <w:szCs w:val="24"/>
          <w:lang w:val="en-US"/>
        </w:rPr>
        <w:fldChar w:fldCharType="end"/>
      </w:r>
      <w:r w:rsidRPr="003159E9">
        <w:rPr>
          <w:sz w:val="24"/>
          <w:szCs w:val="24"/>
          <w:lang w:val="en-US"/>
        </w:rPr>
        <w:t xml:space="preserve"> is computed based on the </w:t>
      </w:r>
      <w:r>
        <w:rPr>
          <w:sz w:val="24"/>
          <w:szCs w:val="24"/>
          <w:lang w:val="en-US"/>
        </w:rPr>
        <w:t xml:space="preserve">PIN </w:t>
      </w:r>
      <w:r w:rsidR="00FA705C" w:rsidRPr="00281A4A">
        <w:rPr>
          <w:sz w:val="24"/>
          <w:szCs w:val="24"/>
          <w:lang w:val="en-US"/>
        </w:rPr>
        <w:fldChar w:fldCharType="begin"/>
      </w:r>
      <w:r w:rsidRPr="00281A4A">
        <w:rPr>
          <w:sz w:val="24"/>
          <w:szCs w:val="24"/>
          <w:lang w:val="en-US"/>
        </w:rPr>
        <w:instrText xml:space="preserve"> QUOTE </w:instrText>
      </w:r>
      <w:r w:rsidR="005E1DFE" w:rsidRPr="00FA705C">
        <w:rPr>
          <w:sz w:val="24"/>
          <w:szCs w:val="24"/>
          <w:lang w:val="en-US"/>
        </w:rPr>
        <w:pict>
          <v:shape id="_x0000_i1029" type="#_x0000_t75" style="width:21.85pt;height:14.55pt" equationxml="&lt;">
            <v:imagedata r:id="rId28" o:title="" chromakey="white"/>
          </v:shape>
        </w:pict>
      </w:r>
      <w:r w:rsidRPr="00281A4A">
        <w:rPr>
          <w:sz w:val="24"/>
          <w:szCs w:val="24"/>
          <w:lang w:val="en-US"/>
        </w:rPr>
        <w:instrText xml:space="preserve"> </w:instrText>
      </w:r>
      <w:r w:rsidR="00FA705C" w:rsidRPr="00281A4A">
        <w:rPr>
          <w:sz w:val="24"/>
          <w:szCs w:val="24"/>
          <w:lang w:val="en-US"/>
        </w:rPr>
        <w:fldChar w:fldCharType="end"/>
      </w:r>
      <w:r w:rsidRPr="00281A4A">
        <w:rPr>
          <w:sz w:val="24"/>
          <w:szCs w:val="24"/>
          <w:lang w:val="en-US"/>
        </w:rPr>
        <w:t>-</w:t>
      </w:r>
      <w:r w:rsidRPr="003159E9">
        <w:rPr>
          <w:sz w:val="24"/>
          <w:szCs w:val="24"/>
          <w:lang w:val="en-US"/>
        </w:rPr>
        <w:t>and the PASS entered by the user. Additionally, the current time value TIME is used in the calculation of s</w:t>
      </w:r>
      <w:r w:rsidRPr="00281A4A">
        <w:rPr>
          <w:sz w:val="24"/>
          <w:szCs w:val="24"/>
          <w:lang w:val="en-US"/>
        </w:rPr>
        <w:t>1</w:t>
      </w:r>
      <w:r w:rsidRPr="003159E9">
        <w:rPr>
          <w:sz w:val="24"/>
          <w:szCs w:val="24"/>
          <w:lang w:val="en-US"/>
        </w:rPr>
        <w:t xml:space="preserve">(x). </w:t>
      </w:r>
    </w:p>
    <w:p w:rsidR="00F533E9" w:rsidRDefault="00F533E9" w:rsidP="00281A4A">
      <w:pPr>
        <w:jc w:val="both"/>
        <w:rPr>
          <w:sz w:val="24"/>
          <w:szCs w:val="24"/>
          <w:lang w:val="en-US"/>
        </w:rPr>
      </w:pPr>
    </w:p>
    <w:p w:rsidR="00F533E9" w:rsidRDefault="00F533E9" w:rsidP="00281A4A">
      <w:pPr>
        <w:jc w:val="both"/>
        <w:rPr>
          <w:sz w:val="24"/>
          <w:szCs w:val="24"/>
          <w:lang w:val="en-US"/>
        </w:rPr>
      </w:pPr>
      <w:r w:rsidRPr="003159E9">
        <w:rPr>
          <w:sz w:val="24"/>
          <w:szCs w:val="24"/>
          <w:lang w:val="en-US"/>
        </w:rPr>
        <w:t xml:space="preserve">Let </w:t>
      </w:r>
      <w:r w:rsidRPr="00281A4A">
        <w:rPr>
          <w:sz w:val="24"/>
          <w:szCs w:val="24"/>
          <w:lang w:val="en-US"/>
        </w:rPr>
        <w:object w:dxaOrig="900" w:dyaOrig="315">
          <v:shape id="_x0000_i1030" type="#_x0000_t75" style="width:46.3pt;height:16.3pt" o:ole="">
            <v:imagedata r:id="rId29" o:title=""/>
          </v:shape>
          <o:OLEObject Type="Embed" ProgID="Equation.3" ShapeID="_x0000_i1030" DrawAspect="Content" ObjectID="_1518074456" r:id="rId30"/>
        </w:object>
      </w:r>
      <w:r w:rsidRPr="003159E9">
        <w:rPr>
          <w:sz w:val="24"/>
          <w:szCs w:val="24"/>
          <w:lang w:val="en-US"/>
        </w:rPr>
        <w:t xml:space="preserve"> and </w:t>
      </w:r>
      <w:r w:rsidRPr="00281A4A">
        <w:rPr>
          <w:sz w:val="24"/>
          <w:szCs w:val="24"/>
          <w:lang w:val="en-US"/>
        </w:rPr>
        <w:object w:dxaOrig="3120" w:dyaOrig="360">
          <v:shape id="_x0000_i1031" type="#_x0000_t75" style="width:154.3pt;height:19.3pt" o:ole="">
            <v:imagedata r:id="rId31" o:title=""/>
          </v:shape>
          <o:OLEObject Type="Embed" ProgID="Equation.DSMT4" ShapeID="_x0000_i1031" DrawAspect="Content" ObjectID="_1518074457" r:id="rId32"/>
        </w:object>
      </w:r>
      <w:r w:rsidR="00FA705C" w:rsidRPr="003159E9">
        <w:rPr>
          <w:sz w:val="24"/>
          <w:szCs w:val="24"/>
          <w:lang w:val="en-US"/>
        </w:rPr>
        <w:fldChar w:fldCharType="begin"/>
      </w:r>
      <w:r w:rsidRPr="003159E9">
        <w:rPr>
          <w:sz w:val="24"/>
          <w:szCs w:val="24"/>
          <w:lang w:val="en-US"/>
        </w:rPr>
        <w:instrText xml:space="preserve"> QUOTE </w:instrText>
      </w:r>
      <w:r w:rsidR="005E1DFE" w:rsidRPr="00FA705C">
        <w:rPr>
          <w:sz w:val="24"/>
          <w:szCs w:val="24"/>
          <w:lang w:val="en-US"/>
        </w:rPr>
        <w:pict>
          <v:shape id="_x0000_i1032" type="#_x0000_t75" style="width:146.55pt;height:14.55pt" equationxml="&lt;">
            <v:imagedata r:id="rId33" o:title="" chromakey="white"/>
          </v:shape>
        </w:pict>
      </w:r>
      <w:r w:rsidRPr="003159E9">
        <w:rPr>
          <w:sz w:val="24"/>
          <w:szCs w:val="24"/>
          <w:lang w:val="en-US"/>
        </w:rPr>
        <w:instrText xml:space="preserve"> </w:instrText>
      </w:r>
      <w:r w:rsidR="00FA705C" w:rsidRPr="003159E9">
        <w:rPr>
          <w:sz w:val="24"/>
          <w:szCs w:val="24"/>
          <w:lang w:val="en-US"/>
        </w:rPr>
        <w:fldChar w:fldCharType="end"/>
      </w:r>
      <w:r w:rsidRPr="003159E9">
        <w:rPr>
          <w:sz w:val="24"/>
          <w:szCs w:val="24"/>
          <w:lang w:val="en-US"/>
        </w:rPr>
        <w:t xml:space="preserve">, </w:t>
      </w:r>
    </w:p>
    <w:p w:rsidR="00F533E9" w:rsidRDefault="00F533E9" w:rsidP="00281A4A">
      <w:pPr>
        <w:jc w:val="both"/>
        <w:rPr>
          <w:sz w:val="24"/>
          <w:szCs w:val="24"/>
          <w:lang w:val="en-US"/>
        </w:rPr>
      </w:pPr>
      <w:r w:rsidRPr="003159E9">
        <w:rPr>
          <w:sz w:val="24"/>
          <w:szCs w:val="24"/>
          <w:lang w:val="en-US"/>
        </w:rPr>
        <w:t xml:space="preserve">where </w:t>
      </w:r>
      <w:r w:rsidRPr="00281A4A">
        <w:rPr>
          <w:sz w:val="24"/>
          <w:szCs w:val="24"/>
          <w:lang w:val="en-US"/>
        </w:rPr>
        <w:object w:dxaOrig="240" w:dyaOrig="315">
          <v:shape id="_x0000_i1033" type="#_x0000_t75" style="width:12.45pt;height:16.3pt" o:ole="">
            <v:imagedata r:id="rId34" o:title=""/>
          </v:shape>
          <o:OLEObject Type="Embed" ProgID="Equation.3" ShapeID="_x0000_i1033" DrawAspect="Content" ObjectID="_1518074458" r:id="rId35"/>
        </w:object>
      </w:r>
      <w:r w:rsidR="00FA705C" w:rsidRPr="00281A4A">
        <w:rPr>
          <w:sz w:val="24"/>
          <w:szCs w:val="24"/>
          <w:lang w:val="en-US"/>
        </w:rPr>
        <w:fldChar w:fldCharType="begin"/>
      </w:r>
      <w:r w:rsidRPr="00281A4A">
        <w:rPr>
          <w:sz w:val="24"/>
          <w:szCs w:val="24"/>
          <w:lang w:val="en-US"/>
        </w:rPr>
        <w:instrText xml:space="preserve"> QUOTE </w:instrText>
      </w:r>
      <w:r w:rsidR="005E1DFE" w:rsidRPr="00FA705C">
        <w:rPr>
          <w:sz w:val="24"/>
          <w:szCs w:val="24"/>
          <w:lang w:val="en-US"/>
        </w:rPr>
        <w:pict>
          <v:shape id="_x0000_i1034" type="#_x0000_t75" style="width:6pt;height:14.55pt" equationxml="&lt;">
            <v:imagedata r:id="rId36" o:title="" chromakey="white"/>
          </v:shape>
        </w:pict>
      </w:r>
      <w:r w:rsidRPr="00281A4A">
        <w:rPr>
          <w:sz w:val="24"/>
          <w:szCs w:val="24"/>
          <w:lang w:val="en-US"/>
        </w:rPr>
        <w:instrText xml:space="preserve"> </w:instrText>
      </w:r>
      <w:r w:rsidR="00FA705C" w:rsidRPr="00281A4A">
        <w:rPr>
          <w:sz w:val="24"/>
          <w:szCs w:val="24"/>
          <w:lang w:val="en-US"/>
        </w:rPr>
        <w:fldChar w:fldCharType="end"/>
      </w:r>
      <w:r w:rsidRPr="003159E9">
        <w:rPr>
          <w:sz w:val="24"/>
          <w:szCs w:val="24"/>
          <w:lang w:val="en-US"/>
        </w:rPr>
        <w:t xml:space="preserve">– is a one-way function that transforms the data into the string of the desired length: </w:t>
      </w:r>
    </w:p>
    <w:p w:rsidR="00F533E9" w:rsidRPr="003159E9" w:rsidRDefault="00F533E9" w:rsidP="00281A4A">
      <w:pPr>
        <w:jc w:val="both"/>
        <w:rPr>
          <w:sz w:val="24"/>
          <w:szCs w:val="24"/>
          <w:lang w:val="en-US"/>
        </w:rPr>
      </w:pPr>
    </w:p>
    <w:p w:rsidR="00F533E9" w:rsidRPr="003159E9" w:rsidRDefault="00F533E9" w:rsidP="00072DD3">
      <w:pPr>
        <w:spacing w:line="360" w:lineRule="auto"/>
        <w:ind w:left="720" w:firstLine="630"/>
        <w:jc w:val="both"/>
        <w:rPr>
          <w:sz w:val="24"/>
          <w:szCs w:val="24"/>
          <w:lang w:val="en-US"/>
        </w:rPr>
      </w:pPr>
      <w:r w:rsidRPr="003159E9">
        <w:rPr>
          <w:rFonts w:eastAsia="Times New Roman"/>
          <w:position w:val="-32"/>
          <w:sz w:val="24"/>
          <w:szCs w:val="24"/>
          <w:lang w:val="en-US" w:eastAsia="ru-RU"/>
        </w:rPr>
        <w:object w:dxaOrig="1485" w:dyaOrig="765">
          <v:shape id="_x0000_i1035" type="#_x0000_t75" style="width:73.7pt;height:36pt" o:ole="">
            <v:imagedata r:id="rId37" o:title=""/>
          </v:shape>
          <o:OLEObject Type="Embed" ProgID="Equation.3" ShapeID="_x0000_i1035" DrawAspect="Content" ObjectID="_1518074459" r:id="rId38"/>
        </w:object>
      </w:r>
    </w:p>
    <w:p w:rsidR="00F533E9" w:rsidRPr="003159E9" w:rsidRDefault="00F533E9" w:rsidP="00072DD3">
      <w:pPr>
        <w:spacing w:line="360" w:lineRule="auto"/>
        <w:ind w:left="720" w:firstLine="630"/>
        <w:jc w:val="both"/>
        <w:rPr>
          <w:rFonts w:ascii="Courier New" w:hAnsi="Courier New" w:cs="Courier New"/>
          <w:i/>
          <w:sz w:val="24"/>
          <w:szCs w:val="24"/>
          <w:lang w:val="en-US"/>
        </w:rPr>
      </w:pPr>
      <w:r w:rsidRPr="003159E9">
        <w:rPr>
          <w:sz w:val="24"/>
          <w:szCs w:val="24"/>
          <w:lang w:val="en-US"/>
        </w:rPr>
        <w:t>According to the CRT:</w:t>
      </w:r>
    </w:p>
    <w:p w:rsidR="00F533E9" w:rsidRPr="003159E9" w:rsidRDefault="00F533E9" w:rsidP="00442443">
      <w:pPr>
        <w:spacing w:line="360" w:lineRule="auto"/>
        <w:ind w:left="720" w:firstLine="630"/>
        <w:jc w:val="center"/>
        <w:rPr>
          <w:sz w:val="24"/>
          <w:szCs w:val="24"/>
          <w:lang w:val="en-US"/>
        </w:rPr>
      </w:pPr>
      <w:r w:rsidRPr="003159E9">
        <w:rPr>
          <w:rFonts w:eastAsia="Times New Roman"/>
          <w:position w:val="-16"/>
          <w:sz w:val="24"/>
          <w:szCs w:val="24"/>
          <w:lang w:val="en-US" w:eastAsia="ru-RU"/>
        </w:rPr>
        <w:object w:dxaOrig="3285" w:dyaOrig="420">
          <v:shape id="_x0000_i1036" type="#_x0000_t75" style="width:162.85pt;height:19.7pt" o:ole="">
            <v:imagedata r:id="rId39" o:title=""/>
          </v:shape>
          <o:OLEObject Type="Embed" ProgID="Equation.3" ShapeID="_x0000_i1036" DrawAspect="Content" ObjectID="_1518074460" r:id="rId40"/>
        </w:object>
      </w:r>
    </w:p>
    <w:p w:rsidR="00F533E9" w:rsidRDefault="00F533E9" w:rsidP="00281A4A">
      <w:pPr>
        <w:jc w:val="both"/>
        <w:rPr>
          <w:sz w:val="24"/>
          <w:szCs w:val="24"/>
          <w:lang w:val="en-US"/>
        </w:rPr>
      </w:pPr>
      <w:r w:rsidRPr="003159E9">
        <w:rPr>
          <w:sz w:val="24"/>
          <w:szCs w:val="24"/>
          <w:lang w:val="en-US"/>
        </w:rPr>
        <w:t>Thus calculated DEV_PASS is written to the permanent device memory. The user share is not saved. Otherwise, it would allow an attacker to locally validate the restored private key.</w:t>
      </w:r>
    </w:p>
    <w:p w:rsidR="00F533E9" w:rsidRPr="003159E9" w:rsidRDefault="00F533E9" w:rsidP="00281A4A">
      <w:pPr>
        <w:jc w:val="both"/>
        <w:rPr>
          <w:sz w:val="24"/>
          <w:szCs w:val="24"/>
          <w:lang w:val="en-US"/>
        </w:rPr>
      </w:pPr>
    </w:p>
    <w:p w:rsidR="00F533E9" w:rsidRPr="003159E9" w:rsidRDefault="00F533E9" w:rsidP="00072DD3">
      <w:pPr>
        <w:spacing w:after="200" w:line="276" w:lineRule="auto"/>
        <w:ind w:left="360"/>
        <w:rPr>
          <w:b/>
          <w:sz w:val="24"/>
          <w:szCs w:val="24"/>
          <w:lang w:val="en-US"/>
        </w:rPr>
      </w:pPr>
      <w:r w:rsidRPr="003159E9">
        <w:rPr>
          <w:sz w:val="24"/>
          <w:szCs w:val="24"/>
          <w:lang w:val="en-US"/>
        </w:rPr>
        <w:t xml:space="preserve">5.4. </w:t>
      </w:r>
      <w:r w:rsidRPr="003159E9">
        <w:rPr>
          <w:b/>
          <w:sz w:val="24"/>
          <w:szCs w:val="24"/>
          <w:lang w:val="en-US"/>
        </w:rPr>
        <w:t xml:space="preserve">MOS </w:t>
      </w:r>
      <w:r w:rsidR="007F5AB7">
        <w:rPr>
          <w:b/>
          <w:sz w:val="24"/>
          <w:szCs w:val="24"/>
          <w:lang w:val="en-US"/>
        </w:rPr>
        <w:t xml:space="preserve">for </w:t>
      </w:r>
      <w:ins w:id="114" w:author="TanTan" w:date="2016-02-21T23:27:00Z">
        <w:r w:rsidR="00281233">
          <w:rPr>
            <w:b/>
            <w:sz w:val="24"/>
            <w:szCs w:val="24"/>
            <w:lang w:val="en-US"/>
          </w:rPr>
          <w:t>T</w:t>
        </w:r>
      </w:ins>
      <w:del w:id="115" w:author="TanTan" w:date="2016-02-21T23:27:00Z">
        <w:r w:rsidR="007F5AB7" w:rsidDel="00281233">
          <w:rPr>
            <w:b/>
            <w:sz w:val="24"/>
            <w:szCs w:val="24"/>
            <w:lang w:val="en-US"/>
          </w:rPr>
          <w:delText>t</w:delText>
        </w:r>
      </w:del>
      <w:r w:rsidR="007F5AB7">
        <w:rPr>
          <w:b/>
          <w:sz w:val="24"/>
          <w:szCs w:val="24"/>
          <w:lang w:val="en-US"/>
        </w:rPr>
        <w:t xml:space="preserve">hreat </w:t>
      </w:r>
      <w:ins w:id="116" w:author="TanTan" w:date="2016-02-21T23:27:00Z">
        <w:r w:rsidR="00281233">
          <w:rPr>
            <w:b/>
            <w:sz w:val="24"/>
            <w:szCs w:val="24"/>
            <w:lang w:val="en-US"/>
          </w:rPr>
          <w:t>I</w:t>
        </w:r>
      </w:ins>
      <w:del w:id="117" w:author="TanTan" w:date="2016-02-21T23:27:00Z">
        <w:r w:rsidR="007F5AB7" w:rsidDel="00281233">
          <w:rPr>
            <w:b/>
            <w:sz w:val="24"/>
            <w:szCs w:val="24"/>
            <w:lang w:val="en-US"/>
          </w:rPr>
          <w:delText>i</w:delText>
        </w:r>
      </w:del>
      <w:r w:rsidR="007F5AB7">
        <w:rPr>
          <w:b/>
          <w:sz w:val="24"/>
          <w:szCs w:val="24"/>
          <w:lang w:val="en-US"/>
        </w:rPr>
        <w:t>ntelligence</w:t>
      </w:r>
    </w:p>
    <w:p w:rsidR="00F533E9" w:rsidRPr="003159E9" w:rsidRDefault="00F533E9" w:rsidP="00281A4A">
      <w:pPr>
        <w:jc w:val="both"/>
        <w:rPr>
          <w:sz w:val="24"/>
          <w:szCs w:val="24"/>
          <w:lang w:val="en-US"/>
        </w:rPr>
      </w:pPr>
      <w:r w:rsidRPr="003159E9">
        <w:rPr>
          <w:sz w:val="24"/>
          <w:szCs w:val="24"/>
          <w:lang w:val="en-US"/>
        </w:rPr>
        <w:t>In the context of anomaly-based schemes for attack detection, the proposed behavioral analysis approach applies signal processing techniques, such as Principal Component Analysis and Model Order Selection schemes [</w:t>
      </w:r>
      <w:del w:id="118" w:author="thiago Pereira" w:date="2016-02-20T18:33:00Z">
        <w:r w:rsidDel="002411D4">
          <w:rPr>
            <w:sz w:val="24"/>
            <w:szCs w:val="24"/>
            <w:lang w:val="en-US"/>
          </w:rPr>
          <w:delText>24</w:delText>
        </w:r>
      </w:del>
      <w:ins w:id="119" w:author="thiago Pereira" w:date="2016-02-20T18:33:00Z">
        <w:r w:rsidR="002411D4">
          <w:rPr>
            <w:sz w:val="24"/>
            <w:szCs w:val="24"/>
            <w:lang w:val="en-US"/>
          </w:rPr>
          <w:t>12</w:t>
        </w:r>
      </w:ins>
      <w:r w:rsidRPr="003159E9">
        <w:rPr>
          <w:sz w:val="24"/>
          <w:szCs w:val="24"/>
          <w:lang w:val="en-US"/>
        </w:rPr>
        <w:t xml:space="preserve">], for automatic identification of attacks or malicious behaviors. </w:t>
      </w:r>
    </w:p>
    <w:p w:rsidR="00F533E9" w:rsidRDefault="00F533E9" w:rsidP="00281A4A">
      <w:pPr>
        <w:jc w:val="both"/>
        <w:rPr>
          <w:sz w:val="24"/>
          <w:szCs w:val="24"/>
          <w:lang w:val="en-US"/>
        </w:rPr>
      </w:pPr>
    </w:p>
    <w:p w:rsidR="007F5AB7" w:rsidRPr="00F3359A" w:rsidRDefault="00F533E9" w:rsidP="00281A4A">
      <w:pPr>
        <w:jc w:val="both"/>
        <w:rPr>
          <w:ins w:id="120" w:author="thiago Pereira" w:date="2016-02-20T16:31:00Z"/>
          <w:sz w:val="24"/>
          <w:szCs w:val="24"/>
          <w:lang w:val="en-US"/>
        </w:rPr>
      </w:pPr>
      <w:r w:rsidRPr="00281A4A">
        <w:rPr>
          <w:sz w:val="24"/>
          <w:szCs w:val="24"/>
          <w:lang w:val="en-US"/>
        </w:rPr>
        <w:t xml:space="preserve">Model Order Selection is an effective signal processing technique for several applications, allowing separating the only noise components from the principal components applying a rank reduction of the data. </w:t>
      </w:r>
      <w:ins w:id="121" w:author="thiago Pereira" w:date="2016-02-20T16:31:00Z">
        <w:r w:rsidR="007F5AB7" w:rsidRPr="007F5AB7">
          <w:rPr>
            <w:sz w:val="24"/>
            <w:szCs w:val="24"/>
            <w:lang w:val="en-US"/>
          </w:rPr>
          <w:t xml:space="preserve">Applying MOS to the analysis of user operations can be effective in order to reveal the occurrence of malicious behavior during an offline session. </w:t>
        </w:r>
      </w:ins>
      <w:ins w:id="122" w:author="thiago Pereira" w:date="2016-02-20T16:36:00Z">
        <w:r w:rsidR="00EC4C56">
          <w:rPr>
            <w:sz w:val="24"/>
            <w:szCs w:val="24"/>
            <w:lang w:val="en-US"/>
          </w:rPr>
          <w:t>MOS for threat intelligence requires that the target features, whi</w:t>
        </w:r>
      </w:ins>
      <w:ins w:id="123" w:author="thiago Pereira" w:date="2016-02-20T16:37:00Z">
        <w:r w:rsidR="00EC4C56">
          <w:rPr>
            <w:sz w:val="24"/>
            <w:szCs w:val="24"/>
            <w:lang w:val="en-US"/>
          </w:rPr>
          <w:t>c</w:t>
        </w:r>
      </w:ins>
      <w:ins w:id="124" w:author="thiago Pereira" w:date="2016-02-20T16:36:00Z">
        <w:r w:rsidR="00EC4C56">
          <w:rPr>
            <w:sz w:val="24"/>
            <w:szCs w:val="24"/>
            <w:lang w:val="en-US"/>
          </w:rPr>
          <w:t xml:space="preserve">h </w:t>
        </w:r>
      </w:ins>
      <w:ins w:id="125" w:author="thiago Pereira" w:date="2016-02-20T16:37:00Z">
        <w:r w:rsidR="00EC4C56">
          <w:rPr>
            <w:sz w:val="24"/>
            <w:szCs w:val="24"/>
            <w:lang w:val="en-US"/>
          </w:rPr>
          <w:t xml:space="preserve">can be user operations, </w:t>
        </w:r>
      </w:ins>
      <w:ins w:id="126" w:author="TanTan" w:date="2016-02-21T23:28:00Z">
        <w:r w:rsidR="00281233">
          <w:rPr>
            <w:sz w:val="24"/>
            <w:szCs w:val="24"/>
            <w:lang w:val="en-US"/>
          </w:rPr>
          <w:t>are</w:t>
        </w:r>
      </w:ins>
      <w:ins w:id="127" w:author="thiago Pereira" w:date="2016-02-20T16:44:00Z">
        <w:del w:id="128" w:author="TanTan" w:date="2016-02-21T23:28:00Z">
          <w:r w:rsidR="002F1614" w:rsidDel="00281233">
            <w:rPr>
              <w:sz w:val="24"/>
              <w:szCs w:val="24"/>
              <w:lang w:val="en-US"/>
            </w:rPr>
            <w:delText>be</w:delText>
          </w:r>
        </w:del>
      </w:ins>
      <w:ins w:id="129" w:author="thiago Pereira" w:date="2016-02-20T16:37:00Z">
        <w:r w:rsidR="00EC4C56">
          <w:rPr>
            <w:sz w:val="24"/>
            <w:szCs w:val="24"/>
            <w:lang w:val="en-US"/>
          </w:rPr>
          <w:t xml:space="preserve"> modeled as </w:t>
        </w:r>
      </w:ins>
      <w:ins w:id="130" w:author="thiago Pereira" w:date="2016-02-20T16:44:00Z">
        <w:r w:rsidR="002F1614">
          <w:rPr>
            <w:sz w:val="24"/>
            <w:szCs w:val="24"/>
            <w:lang w:val="en-US"/>
          </w:rPr>
          <w:t xml:space="preserve">a </w:t>
        </w:r>
      </w:ins>
      <w:ins w:id="131" w:author="thiago Pereira" w:date="2016-02-20T16:37:00Z">
        <w:r w:rsidR="00EC4C56">
          <w:rPr>
            <w:sz w:val="24"/>
            <w:szCs w:val="24"/>
            <w:lang w:val="en-US"/>
          </w:rPr>
          <w:t xml:space="preserve">matrix composed by the number of </w:t>
        </w:r>
      </w:ins>
      <w:ins w:id="132" w:author="thiago Pereira" w:date="2016-02-20T16:39:00Z">
        <w:r w:rsidR="00EC4C56">
          <w:rPr>
            <w:sz w:val="24"/>
            <w:szCs w:val="24"/>
            <w:lang w:val="en-US"/>
          </w:rPr>
          <w:t>occurrence</w:t>
        </w:r>
      </w:ins>
      <w:ins w:id="133" w:author="thiago Pereira" w:date="2016-02-20T16:44:00Z">
        <w:r w:rsidR="002F1614">
          <w:rPr>
            <w:sz w:val="24"/>
            <w:szCs w:val="24"/>
            <w:lang w:val="en-US"/>
          </w:rPr>
          <w:t>s</w:t>
        </w:r>
      </w:ins>
      <w:ins w:id="134" w:author="thiago Pereira" w:date="2016-02-20T16:37:00Z">
        <w:r w:rsidR="00EC4C56">
          <w:rPr>
            <w:sz w:val="24"/>
            <w:szCs w:val="24"/>
            <w:lang w:val="en-US"/>
          </w:rPr>
          <w:t xml:space="preserve"> </w:t>
        </w:r>
      </w:ins>
      <w:ins w:id="135" w:author="thiago Pereira" w:date="2016-02-20T16:39:00Z">
        <w:r w:rsidR="00EC4C56">
          <w:rPr>
            <w:sz w:val="24"/>
            <w:szCs w:val="24"/>
            <w:lang w:val="en-US"/>
          </w:rPr>
          <w:t xml:space="preserve">by location and time. For example, one element </w:t>
        </w:r>
      </w:ins>
      <w:r w:rsidR="00FA705C" w:rsidRPr="00EC4C56">
        <w:rPr>
          <w:sz w:val="24"/>
          <w:szCs w:val="24"/>
          <w:lang w:val="en-US"/>
        </w:rPr>
        <w:fldChar w:fldCharType="begin"/>
      </w:r>
      <w:r w:rsidR="00EC4C56" w:rsidRPr="00EC4C56">
        <w:rPr>
          <w:sz w:val="24"/>
          <w:szCs w:val="24"/>
          <w:lang w:val="en-US"/>
        </w:rPr>
        <w:instrText xml:space="preserve"> QUOTE </w:instrText>
      </w:r>
      <w:r w:rsidR="005E1DFE" w:rsidRPr="00FA705C">
        <w:rPr>
          <w:position w:val="-6"/>
        </w:rPr>
        <w:pict>
          <v:shape id="_x0000_i1037" type="#_x0000_t75" style="width:27.45pt;height:14.1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oNotEmbedSystemFonts/&gt;&lt;w:defaultTabStop w:val=&quot;720&quot;/&gt;&lt;w:hyphenationZone w:val=&quot;425&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072DD3&quot;/&gt;&lt;wsp:rsid wsp:val=&quot;0002656C&quot;/&gt;&lt;wsp:rsid wsp:val=&quot;00030C2B&quot;/&gt;&lt;wsp:rsid wsp:val=&quot;00031D60&quot;/&gt;&lt;wsp:rsid wsp:val=&quot;0004066A&quot;/&gt;&lt;wsp:rsid wsp:val=&quot;00050257&quot;/&gt;&lt;wsp:rsid wsp:val=&quot;00051B6D&quot;/&gt;&lt;wsp:rsid wsp:val=&quot;000531A5&quot;/&gt;&lt;wsp:rsid wsp:val=&quot;00056365&quot;/&gt;&lt;wsp:rsid wsp:val=&quot;00072DD3&quot;/&gt;&lt;wsp:rsid wsp:val=&quot;000744BA&quot;/&gt;&lt;wsp:rsid wsp:val=&quot;00081570&quot;/&gt;&lt;wsp:rsid wsp:val=&quot;000B2E1B&quot;/&gt;&lt;wsp:rsid wsp:val=&quot;000B3D10&quot;/&gt;&lt;wsp:rsid wsp:val=&quot;000B5092&quot;/&gt;&lt;wsp:rsid wsp:val=&quot;000D06DC&quot;/&gt;&lt;wsp:rsid wsp:val=&quot;000D2AFE&quot;/&gt;&lt;wsp:rsid wsp:val=&quot;000D6F45&quot;/&gt;&lt;wsp:rsid wsp:val=&quot;000F2793&quot;/&gt;&lt;wsp:rsid wsp:val=&quot;00107256&quot;/&gt;&lt;wsp:rsid wsp:val=&quot;00131E1E&quot;/&gt;&lt;wsp:rsid wsp:val=&quot;0013288F&quot;/&gt;&lt;wsp:rsid wsp:val=&quot;00145FD8&quot;/&gt;&lt;wsp:rsid wsp:val=&quot;00160097&quot;/&gt;&lt;wsp:rsid wsp:val=&quot;00163610&quot;/&gt;&lt;wsp:rsid wsp:val=&quot;00164FE9&quot;/&gt;&lt;wsp:rsid wsp:val=&quot;00173561&quot;/&gt;&lt;wsp:rsid wsp:val=&quot;00176103&quot;/&gt;&lt;wsp:rsid wsp:val=&quot;00191CBF&quot;/&gt;&lt;wsp:rsid wsp:val=&quot;001939C7&quot;/&gt;&lt;wsp:rsid wsp:val=&quot;001A38A6&quot;/&gt;&lt;wsp:rsid wsp:val=&quot;001B1517&quot;/&gt;&lt;wsp:rsid wsp:val=&quot;001C64A1&quot;/&gt;&lt;wsp:rsid wsp:val=&quot;001D147D&quot;/&gt;&lt;wsp:rsid wsp:val=&quot;001E252A&quot;/&gt;&lt;wsp:rsid wsp:val=&quot;002217BC&quot;/&gt;&lt;wsp:rsid wsp:val=&quot;00223913&quot;/&gt;&lt;wsp:rsid wsp:val=&quot;00244035&quot;/&gt;&lt;wsp:rsid wsp:val=&quot;00256E45&quot;/&gt;&lt;wsp:rsid wsp:val=&quot;002575FB&quot;/&gt;&lt;wsp:rsid wsp:val=&quot;002621E5&quot;/&gt;&lt;wsp:rsid wsp:val=&quot;00264DD6&quot;/&gt;&lt;wsp:rsid wsp:val=&quot;00267171&quot;/&gt;&lt;wsp:rsid wsp:val=&quot;00272F0C&quot;/&gt;&lt;wsp:rsid wsp:val=&quot;00281A4A&quot;/&gt;&lt;wsp:rsid wsp:val=&quot;00287CAA&quot;/&gt;&lt;wsp:rsid wsp:val=&quot;00294393&quot;/&gt;&lt;wsp:rsid wsp:val=&quot;002A1CC7&quot;/&gt;&lt;wsp:rsid wsp:val=&quot;002A2E20&quot;/&gt;&lt;wsp:rsid wsp:val=&quot;002B0A67&quot;/&gt;&lt;wsp:rsid wsp:val=&quot;00307467&quot;/&gt;&lt;wsp:rsid wsp:val=&quot;003144FD&quot;/&gt;&lt;wsp:rsid wsp:val=&quot;003159E9&quot;/&gt;&lt;wsp:rsid wsp:val=&quot;00321358&quot;/&gt;&lt;wsp:rsid wsp:val=&quot;0033457B&quot;/&gt;&lt;wsp:rsid wsp:val=&quot;003345B3&quot;/&gt;&lt;wsp:rsid wsp:val=&quot;00354416&quot;/&gt;&lt;wsp:rsid wsp:val=&quot;00356937&quot;/&gt;&lt;wsp:rsid wsp:val=&quot;00356CBC&quot;/&gt;&lt;wsp:rsid wsp:val=&quot;0038071D&quot;/&gt;&lt;wsp:rsid wsp:val=&quot;00385621&quot;/&gt;&lt;wsp:rsid wsp:val=&quot;003A1B34&quot;/&gt;&lt;wsp:rsid wsp:val=&quot;003C215D&quot;/&gt;&lt;wsp:rsid wsp:val=&quot;003C69B1&quot;/&gt;&lt;wsp:rsid wsp:val=&quot;003E6F71&quot;/&gt;&lt;wsp:rsid wsp:val=&quot;003F66E8&quot;/&gt;&lt;wsp:rsid wsp:val=&quot;003F695F&quot;/&gt;&lt;wsp:rsid wsp:val=&quot;00401583&quot;/&gt;&lt;wsp:rsid wsp:val=&quot;004016E6&quot;/&gt;&lt;wsp:rsid wsp:val=&quot;0040663A&quot;/&gt;&lt;wsp:rsid wsp:val=&quot;0041562F&quot;/&gt;&lt;wsp:rsid wsp:val=&quot;00430651&quot;/&gt;&lt;wsp:rsid wsp:val=&quot;00432E74&quot;/&gt;&lt;wsp:rsid wsp:val=&quot;00432ECA&quot;/&gt;&lt;wsp:rsid wsp:val=&quot;00435336&quot;/&gt;&lt;wsp:rsid wsp:val=&quot;00440896&quot;/&gt;&lt;wsp:rsid wsp:val=&quot;00442443&quot;/&gt;&lt;wsp:rsid wsp:val=&quot;00452671&quot;/&gt;&lt;wsp:rsid wsp:val=&quot;004573A4&quot;/&gt;&lt;wsp:rsid wsp:val=&quot;004766DB&quot;/&gt;&lt;wsp:rsid wsp:val=&quot;004775DC&quot;/&gt;&lt;wsp:rsid wsp:val=&quot;00491662&quot;/&gt;&lt;wsp:rsid wsp:val=&quot;0049590A&quot;/&gt;&lt;wsp:rsid wsp:val=&quot;004A0B44&quot;/&gt;&lt;wsp:rsid wsp:val=&quot;004A53F1&quot;/&gt;&lt;wsp:rsid wsp:val=&quot;004E2459&quot;/&gt;&lt;wsp:rsid wsp:val=&quot;00514559&quot;/&gt;&lt;wsp:rsid wsp:val=&quot;0054062D&quot;/&gt;&lt;wsp:rsid wsp:val=&quot;00554009&quot;/&gt;&lt;wsp:rsid wsp:val=&quot;00562A01&quot;/&gt;&lt;wsp:rsid wsp:val=&quot;00562BFF&quot;/&gt;&lt;wsp:rsid wsp:val=&quot;00570741&quot;/&gt;&lt;wsp:rsid wsp:val=&quot;00590BB2&quot;/&gt;&lt;wsp:rsid wsp:val=&quot;00593F0F&quot;/&gt;&lt;wsp:rsid wsp:val=&quot;005952A0&quot;/&gt;&lt;wsp:rsid wsp:val=&quot;00595F78&quot;/&gt;&lt;wsp:rsid wsp:val=&quot;005A09DD&quot;/&gt;&lt;wsp:rsid wsp:val=&quot;005A35D5&quot;/&gt;&lt;wsp:rsid wsp:val=&quot;005B33B3&quot;/&gt;&lt;wsp:rsid wsp:val=&quot;005E1FDE&quot;/&gt;&lt;wsp:rsid wsp:val=&quot;005F0B53&quot;/&gt;&lt;wsp:rsid wsp:val=&quot;005F1E87&quot;/&gt;&lt;wsp:rsid wsp:val=&quot;005F4C98&quot;/&gt;&lt;wsp:rsid wsp:val=&quot;005F7996&quot;/&gt;&lt;wsp:rsid wsp:val=&quot;0061450A&quot;/&gt;&lt;wsp:rsid wsp:val=&quot;00617B58&quot;/&gt;&lt;wsp:rsid wsp:val=&quot;00622708&quot;/&gt;&lt;wsp:rsid wsp:val=&quot;006334F0&quot;/&gt;&lt;wsp:rsid wsp:val=&quot;0064529E&quot;/&gt;&lt;wsp:rsid wsp:val=&quot;00650B21&quot;/&gt;&lt;wsp:rsid wsp:val=&quot;00651F87&quot;/&gt;&lt;wsp:rsid wsp:val=&quot;00653A70&quot;/&gt;&lt;wsp:rsid wsp:val=&quot;00654667&quot;/&gt;&lt;wsp:rsid wsp:val=&quot;0065747A&quot;/&gt;&lt;wsp:rsid wsp:val=&quot;00660BB1&quot;/&gt;&lt;wsp:rsid wsp:val=&quot;0066221B&quot;/&gt;&lt;wsp:rsid wsp:val=&quot;00667908&quot;/&gt;&lt;wsp:rsid wsp:val=&quot;006713D0&quot;/&gt;&lt;wsp:rsid wsp:val=&quot;00673A6C&quot;/&gt;&lt;wsp:rsid wsp:val=&quot;006800CC&quot;/&gt;&lt;wsp:rsid wsp:val=&quot;00682F93&quot;/&gt;&lt;wsp:rsid wsp:val=&quot;00694E88&quot;/&gt;&lt;wsp:rsid wsp:val=&quot;006A0653&quot;/&gt;&lt;wsp:rsid wsp:val=&quot;006B6C31&quot;/&gt;&lt;wsp:rsid wsp:val=&quot;006C15D5&quot;/&gt;&lt;wsp:rsid wsp:val=&quot;006C2898&quot;/&gt;&lt;wsp:rsid wsp:val=&quot;006C72CC&quot;/&gt;&lt;wsp:rsid wsp:val=&quot;006E00A3&quot;/&gt;&lt;wsp:rsid wsp:val=&quot;006F220F&quot;/&gt;&lt;wsp:rsid wsp:val=&quot;006F500E&quot;/&gt;&lt;wsp:rsid wsp:val=&quot;00701802&quot;/&gt;&lt;wsp:rsid wsp:val=&quot;00747566&quot;/&gt;&lt;wsp:rsid wsp:val=&quot;00760C13&quot;/&gt;&lt;wsp:rsid wsp:val=&quot;007767B8&quot;/&gt;&lt;wsp:rsid wsp:val=&quot;00786A69&quot;/&gt;&lt;wsp:rsid wsp:val=&quot;00787BCD&quot;/&gt;&lt;wsp:rsid wsp:val=&quot;00796917&quot;/&gt;&lt;wsp:rsid wsp:val=&quot;007A65BE&quot;/&gt;&lt;wsp:rsid wsp:val=&quot;007B3349&quot;/&gt;&lt;wsp:rsid wsp:val=&quot;007B76BD&quot;/&gt;&lt;wsp:rsid wsp:val=&quot;007C20A7&quot;/&gt;&lt;wsp:rsid wsp:val=&quot;007D06F5&quot;/&gt;&lt;wsp:rsid wsp:val=&quot;007D3F58&quot;/&gt;&lt;wsp:rsid wsp:val=&quot;007D772C&quot;/&gt;&lt;wsp:rsid wsp:val=&quot;007F5AB7&quot;/&gt;&lt;wsp:rsid wsp:val=&quot;00803B65&quot;/&gt;&lt;wsp:rsid wsp:val=&quot;00811ECD&quot;/&gt;&lt;wsp:rsid wsp:val=&quot;00832134&quot;/&gt;&lt;wsp:rsid wsp:val=&quot;008452CA&quot;/&gt;&lt;wsp:rsid wsp:val=&quot;00845551&quot;/&gt;&lt;wsp:rsid wsp:val=&quot;008472B9&quot;/&gt;&lt;wsp:rsid wsp:val=&quot;00852DDA&quot;/&gt;&lt;wsp:rsid wsp:val=&quot;0087047A&quot;/&gt;&lt;wsp:rsid wsp:val=&quot;0087051B&quot;/&gt;&lt;wsp:rsid wsp:val=&quot;008758FE&quot;/&gt;&lt;wsp:rsid wsp:val=&quot;0088008A&quot;/&gt;&lt;wsp:rsid wsp:val=&quot;00884B2B&quot;/&gt;&lt;wsp:rsid wsp:val=&quot;008B2F84&quot;/&gt;&lt;wsp:rsid wsp:val=&quot;008D1255&quot;/&gt;&lt;wsp:rsid wsp:val=&quot;008E7DD7&quot;/&gt;&lt;wsp:rsid wsp:val=&quot;008F42D8&quot;/&gt;&lt;wsp:rsid wsp:val=&quot;0091011B&quot;/&gt;&lt;wsp:rsid wsp:val=&quot;00925C73&quot;/&gt;&lt;wsp:rsid wsp:val=&quot;0093335A&quot;/&gt;&lt;wsp:rsid wsp:val=&quot;009400B2&quot;/&gt;&lt;wsp:rsid wsp:val=&quot;00946043&quot;/&gt;&lt;wsp:rsid wsp:val=&quot;00956F95&quot;/&gt;&lt;wsp:rsid wsp:val=&quot;00957A1C&quot;/&gt;&lt;wsp:rsid wsp:val=&quot;009647DB&quot;/&gt;&lt;wsp:rsid wsp:val=&quot;0096652E&quot;/&gt;&lt;wsp:rsid wsp:val=&quot;00995E44&quot;/&gt;&lt;wsp:rsid wsp:val=&quot;009975B6&quot;/&gt;&lt;wsp:rsid wsp:val=&quot;009D2741&quot;/&gt;&lt;wsp:rsid wsp:val=&quot;009E0793&quot;/&gt;&lt;wsp:rsid wsp:val=&quot;009E0E73&quot;/&gt;&lt;wsp:rsid wsp:val=&quot;009F105D&quot;/&gt;&lt;wsp:rsid wsp:val=&quot;009F1085&quot;/&gt;&lt;wsp:rsid wsp:val=&quot;009F4B62&quot;/&gt;&lt;wsp:rsid wsp:val=&quot;009F62AF&quot;/&gt;&lt;wsp:rsid wsp:val=&quot;00A01DB2&quot;/&gt;&lt;wsp:rsid wsp:val=&quot;00A132F1&quot;/&gt;&lt;wsp:rsid wsp:val=&quot;00A14712&quot;/&gt;&lt;wsp:rsid wsp:val=&quot;00A230A5&quot;/&gt;&lt;wsp:rsid wsp:val=&quot;00A25B67&quot;/&gt;&lt;wsp:rsid wsp:val=&quot;00A3626F&quot;/&gt;&lt;wsp:rsid wsp:val=&quot;00A51921&quot;/&gt;&lt;wsp:rsid wsp:val=&quot;00A562A1&quot;/&gt;&lt;wsp:rsid wsp:val=&quot;00A67C9A&quot;/&gt;&lt;wsp:rsid wsp:val=&quot;00A832A2&quot;/&gt;&lt;wsp:rsid wsp:val=&quot;00A92269&quot;/&gt;&lt;wsp:rsid wsp:val=&quot;00AB0D1A&quot;/&gt;&lt;wsp:rsid wsp:val=&quot;00AB591D&quot;/&gt;&lt;wsp:rsid wsp:val=&quot;00AC4844&quot;/&gt;&lt;wsp:rsid wsp:val=&quot;00AD545C&quot;/&gt;&lt;wsp:rsid wsp:val=&quot;00AD7125&quot;/&gt;&lt;wsp:rsid wsp:val=&quot;00AE7AA3&quot;/&gt;&lt;wsp:rsid wsp:val=&quot;00B03774&quot;/&gt;&lt;wsp:rsid wsp:val=&quot;00B06ED5&quot;/&gt;&lt;wsp:rsid wsp:val=&quot;00B17681&quot;/&gt;&lt;wsp:rsid wsp:val=&quot;00B54120&quot;/&gt;&lt;wsp:rsid wsp:val=&quot;00B65FF9&quot;/&gt;&lt;wsp:rsid wsp:val=&quot;00B7060B&quot;/&gt;&lt;wsp:rsid wsp:val=&quot;00B77CD5&quot;/&gt;&lt;wsp:rsid wsp:val=&quot;00B86320&quot;/&gt;&lt;wsp:rsid wsp:val=&quot;00B95E9E&quot;/&gt;&lt;wsp:rsid wsp:val=&quot;00BA27B1&quot;/&gt;&lt;wsp:rsid wsp:val=&quot;00BA2953&quot;/&gt;&lt;wsp:rsid wsp:val=&quot;00BB46FE&quot;/&gt;&lt;wsp:rsid wsp:val=&quot;00BB5951&quot;/&gt;&lt;wsp:rsid wsp:val=&quot;00BB5970&quot;/&gt;&lt;wsp:rsid wsp:val=&quot;00BD0ABF&quot;/&gt;&lt;wsp:rsid wsp:val=&quot;00BD2C2B&quot;/&gt;&lt;wsp:rsid wsp:val=&quot;00BE2F9A&quot;/&gt;&lt;wsp:rsid wsp:val=&quot;00BF10AD&quot;/&gt;&lt;wsp:rsid wsp:val=&quot;00C03427&quot;/&gt;&lt;wsp:rsid wsp:val=&quot;00C1418D&quot;/&gt;&lt;wsp:rsid wsp:val=&quot;00C30896&quot;/&gt;&lt;wsp:rsid wsp:val=&quot;00C3220C&quot;/&gt;&lt;wsp:rsid wsp:val=&quot;00C36ACA&quot;/&gt;&lt;wsp:rsid wsp:val=&quot;00C402C9&quot;/&gt;&lt;wsp:rsid wsp:val=&quot;00C456F0&quot;/&gt;&lt;wsp:rsid wsp:val=&quot;00C515AB&quot;/&gt;&lt;wsp:rsid wsp:val=&quot;00C55341&quot;/&gt;&lt;wsp:rsid wsp:val=&quot;00C55CD5&quot;/&gt;&lt;wsp:rsid wsp:val=&quot;00C6374F&quot;/&gt;&lt;wsp:rsid wsp:val=&quot;00C65CC3&quot;/&gt;&lt;wsp:rsid wsp:val=&quot;00C81527&quot;/&gt;&lt;wsp:rsid wsp:val=&quot;00C92953&quot;/&gt;&lt;wsp:rsid wsp:val=&quot;00CA06CF&quot;/&gt;&lt;wsp:rsid wsp:val=&quot;00CD1A61&quot;/&gt;&lt;wsp:rsid wsp:val=&quot;00CD6385&quot;/&gt;&lt;wsp:rsid wsp:val=&quot;00D21507&quot;/&gt;&lt;wsp:rsid wsp:val=&quot;00D22EA3&quot;/&gt;&lt;wsp:rsid wsp:val=&quot;00D2658A&quot;/&gt;&lt;wsp:rsid wsp:val=&quot;00D4180F&quot;/&gt;&lt;wsp:rsid wsp:val=&quot;00D42D4F&quot;/&gt;&lt;wsp:rsid wsp:val=&quot;00D51941&quot;/&gt;&lt;wsp:rsid wsp:val=&quot;00D51AC8&quot;/&gt;&lt;wsp:rsid wsp:val=&quot;00D62B40&quot;/&gt;&lt;wsp:rsid wsp:val=&quot;00D734DB&quot;/&gt;&lt;wsp:rsid wsp:val=&quot;00D8613E&quot;/&gt;&lt;wsp:rsid wsp:val=&quot;00DB6616&quot;/&gt;&lt;wsp:rsid wsp:val=&quot;00DC7ECD&quot;/&gt;&lt;wsp:rsid wsp:val=&quot;00DD43CD&quot;/&gt;&lt;wsp:rsid wsp:val=&quot;00DD4628&quot;/&gt;&lt;wsp:rsid wsp:val=&quot;00E16D80&quot;/&gt;&lt;wsp:rsid wsp:val=&quot;00E17D70&quot;/&gt;&lt;wsp:rsid wsp:val=&quot;00E329C2&quot;/&gt;&lt;wsp:rsid wsp:val=&quot;00E37A75&quot;/&gt;&lt;wsp:rsid wsp:val=&quot;00E61444&quot;/&gt;&lt;wsp:rsid wsp:val=&quot;00E65EC9&quot;/&gt;&lt;wsp:rsid wsp:val=&quot;00E702DE&quot;/&gt;&lt;wsp:rsid wsp:val=&quot;00E72277&quot;/&gt;&lt;wsp:rsid wsp:val=&quot;00E73C04&quot;/&gt;&lt;wsp:rsid wsp:val=&quot;00E92992&quot;/&gt;&lt;wsp:rsid wsp:val=&quot;00E97FA5&quot;/&gt;&lt;wsp:rsid wsp:val=&quot;00EA2555&quot;/&gt;&lt;wsp:rsid wsp:val=&quot;00EA2C63&quot;/&gt;&lt;wsp:rsid wsp:val=&quot;00EA45EA&quot;/&gt;&lt;wsp:rsid wsp:val=&quot;00EB0300&quot;/&gt;&lt;wsp:rsid wsp:val=&quot;00EB1279&quot;/&gt;&lt;wsp:rsid wsp:val=&quot;00EC4197&quot;/&gt;&lt;wsp:rsid wsp:val=&quot;00EC4C56&quot;/&gt;&lt;wsp:rsid wsp:val=&quot;00EC5823&quot;/&gt;&lt;wsp:rsid wsp:val=&quot;00ED2EB1&quot;/&gt;&lt;wsp:rsid wsp:val=&quot;00EE0C15&quot;/&gt;&lt;wsp:rsid wsp:val=&quot;00EF6A35&quot;/&gt;&lt;wsp:rsid wsp:val=&quot;00F002FB&quot;/&gt;&lt;wsp:rsid wsp:val=&quot;00F033B1&quot;/&gt;&lt;wsp:rsid wsp:val=&quot;00F03E3D&quot;/&gt;&lt;wsp:rsid wsp:val=&quot;00F36678&quot;/&gt;&lt;wsp:rsid wsp:val=&quot;00F376D1&quot;/&gt;&lt;wsp:rsid wsp:val=&quot;00F46BBC&quot;/&gt;&lt;wsp:rsid wsp:val=&quot;00F50654&quot;/&gt;&lt;wsp:rsid wsp:val=&quot;00F533E9&quot;/&gt;&lt;wsp:rsid wsp:val=&quot;00F56C49&quot;/&gt;&lt;wsp:rsid wsp:val=&quot;00F572F7&quot;/&gt;&lt;wsp:rsid wsp:val=&quot;00F65593&quot;/&gt;&lt;wsp:rsid wsp:val=&quot;00F83F84&quot;/&gt;&lt;wsp:rsid wsp:val=&quot;00F95956&quot;/&gt;&lt;wsp:rsid wsp:val=&quot;00FB251D&quot;/&gt;&lt;wsp:rsid wsp:val=&quot;00FB27C3&quot;/&gt;&lt;wsp:rsid wsp:val=&quot;00FB3465&quot;/&gt;&lt;wsp:rsid wsp:val=&quot;00FC6FA8&quot;/&gt;&lt;wsp:rsid wsp:val=&quot;00FF385B&quot;/&gt;&lt;wsp:rsid wsp:val=&quot;00FF78A9&quot;/&gt;&lt;/wsp:rsids&gt;&lt;/w:docPr&gt;&lt;w:body&gt;&lt;w:p wsp:rsidR=&quot;00000000&quot; wsp:rsidRDefault=&quot;001E252A&quot;&gt;&lt;m:oMathPara&gt;&lt;m:oMath&gt;&lt;m:sSub&gt;&lt;m:sSubPr&gt;&lt;m:ctrlPr&gt;&lt;aml:annotation aml:id=&quot;0&quot; w:type=&quot;Word.Insertion&quot; aml:author=&quot;thiago Pereira&quot; aml:createdate=&quot;2016-02-20T16:41:00Z&quot;&gt;&lt;aml:content&gt;&lt;w:rPr&gt;&lt;w:rFonts w:ascii=&quot;Cambria Math&quot; w:h-ansi=&quot;Cambria Math&quot;/&gt;&lt;wx:font wx:val=&quot;Cambria Math&quot;/&gt;&lt;w:sz w:val=&quot;24&quot;/&gt;&lt;w:sz-cs w:val=&quot;24&quot;/&gt;&lt;w:lang w:val=&quot;EN-US&quot;/&gt;&lt;/w:rPr&gt;&lt;/aml:content&gt;&lt;/aml:annotation&gt;&lt;/m:ctrlPr&gt;&lt;/m:sSubPr&gt;&lt;m:e&gt;&lt;aml:annotation aml:id=&quot;1&quot; w:type=&quot;Word.Insertion&quot; aml:author=&quot;thiago Pereira&quot; aml:createdate=&quot;2016-02-20T16:41:00Z&quot;&gt;&lt;aml:content&gt;&lt;m:r&gt;&lt;m:rPr&gt;&lt;m:sty m:val=&quot;p&quot;/&gt;&lt;/m:rPr&gt;&lt;w:rPr&gt;&lt;w:rFonts w:ascii=&quot;Cambria Math&quot; w:h-ansi=&quot;Cambria Math&quot;/&gt;&lt;wx:font wx:val=&quot;Cambria Math&quot;/&gt;&lt;w:sz w:val=&quot;24&quot;/&gt;&lt;w:sz-cs w:val=&quot;24&quot;/&gt;&lt;w:lang w:val=&quot;EN-US&quot;/&gt;&lt;/w:rPr&gt;&lt;m:t&gt;x&lt;/m:t&gt;&lt;/m:r&gt;&lt;/aml:content&gt;&lt;/aml:annotation&gt;&lt;/m:e&gt;&lt;m:sub&gt;&lt;aml:annotation aml:id=&quot;2&quot; w:type=&quot;Word.Insertion&quot; aml:author=&quot;thiago Pereira&quot; aml:createdate=&quot;2016-02-20T16:41:00Z&quot;&gt;&lt;aml:content&gt;&lt;m:r&gt;&lt;m:rPr&gt;&lt;m:sty m:val=&quot;p&quot;/&gt;&lt;/m:rPr&gt;&lt;w:rPr&gt;&lt;w:rFonts w:ascii=&quot;Cambria Math&quot; w:h-ansi=&quot;Cambria Math&quot;/&gt;&lt;wx:font wx:val=&quot;Cambria Math&quot;/&gt;&lt;w:sz w:val=&quot;24&quot;/&gt;&lt;w:sz-cs w:val=&quot;24&quot;/&gt;&lt;w:lang w:val=&quot;EN-US&quot;/&gt;&lt;/w:rPr&gt;&lt;m:t&gt;m&lt;/m:t&gt;&lt;/m:r&gt;&lt;m:r&gt;&lt;m:rPr&gt;&lt;m:sty m:val=&quot;p&quot;/&gt;&lt;/m:rPr&gt;&lt;w:rPr&gt;&lt;w:rFonts w:ascii=&quot;Cambria Math&quot;/&gt;&lt;w:sz w:val=&quot;24&quot;/&gt;&lt;w:sz-cs w:val=&quot;24&quot;/&gt;&lt;w:lang w:val=&quot;EN-US&quot;/&gt;&lt;/w:rPr&gt;&lt;m:t&gt;A—&lt;/m:t&gt;&lt;/m:r&gt;&lt;m:r&gt;&lt;m:rPr&gt;&lt;m:sty m:val=&quot;p&quot;/&gt;&lt;/m:rPr&gt;&lt;w:rPr&gt;&lt;w:rFonts w:ascii=&quot;Cambria Math&quot; w:h-ansi=&quot;Cambria Math&quot;/&gt;&lt;wx:font wx:val=&quot;Cambria Math&quot;/&gt;&lt;w:sz w:val=&quot;24&quot;/&gt;&lt;w:sz-cs w:val=&quot;24&quot;/&gt;&lt;w:lang w:val=&quot;EN-US&quot;/&gt;&lt;/w:rPr&gt;&lt;m:t&gt;n &lt;/m:t&gt;&lt;/m:r&gt;&lt;/aml:content&gt;&lt;/aml:annotation&gt;&lt;/m:sub&gt;&lt;/m:sSub&gt;&lt;/m:oMath&gt;&lt;/m:oMathPara&gt;&lt;/w:p&gt;&lt;w:sectPr wsp:rsidR=&quot;00000000&quot;&gt;&lt;w:pgSz w:w=&quot;12240&quot; w:h=&quot;15840&quot;/&gt;&lt;w:pgMar w:top=&quot;1417&quot; w:right=&quot;1701&quot; w:bottom=&quot;1417&quot; w:left=&quot;1701&quot; w:header=&quot;720&quot; w:footer=&quot;720&quot; w:gutter=&quot;0&quot;/&gt;&lt;w:cols w:space=&quot;720&quot;/&gt;&lt;/w:sectPr&gt;&lt;/w:body&gt;&lt;/w:wordDocument&gt;">
            <v:imagedata r:id="rId41" o:title="" chromakey="white"/>
          </v:shape>
        </w:pict>
      </w:r>
      <w:r w:rsidR="00EC4C56" w:rsidRPr="00EC4C56">
        <w:rPr>
          <w:sz w:val="24"/>
          <w:szCs w:val="24"/>
          <w:lang w:val="en-US"/>
        </w:rPr>
        <w:instrText xml:space="preserve"> </w:instrText>
      </w:r>
      <w:r w:rsidR="00FA705C" w:rsidRPr="00EC4C56">
        <w:rPr>
          <w:sz w:val="24"/>
          <w:szCs w:val="24"/>
          <w:lang w:val="en-US"/>
        </w:rPr>
        <w:fldChar w:fldCharType="separate"/>
      </w:r>
      <w:r w:rsidR="005E1DFE" w:rsidRPr="00FA705C">
        <w:rPr>
          <w:position w:val="-6"/>
        </w:rPr>
        <w:pict>
          <v:shape id="_x0000_i1038" type="#_x0000_t75" style="width:27.45pt;height:14.1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oNotEmbedSystemFonts/&gt;&lt;w:defaultTabStop w:val=&quot;720&quot;/&gt;&lt;w:hyphenationZone w:val=&quot;425&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072DD3&quot;/&gt;&lt;wsp:rsid wsp:val=&quot;0002656C&quot;/&gt;&lt;wsp:rsid wsp:val=&quot;00030C2B&quot;/&gt;&lt;wsp:rsid wsp:val=&quot;00031D60&quot;/&gt;&lt;wsp:rsid wsp:val=&quot;0004066A&quot;/&gt;&lt;wsp:rsid wsp:val=&quot;00050257&quot;/&gt;&lt;wsp:rsid wsp:val=&quot;00051B6D&quot;/&gt;&lt;wsp:rsid wsp:val=&quot;000531A5&quot;/&gt;&lt;wsp:rsid wsp:val=&quot;00056365&quot;/&gt;&lt;wsp:rsid wsp:val=&quot;00072DD3&quot;/&gt;&lt;wsp:rsid wsp:val=&quot;000744BA&quot;/&gt;&lt;wsp:rsid wsp:val=&quot;00081570&quot;/&gt;&lt;wsp:rsid wsp:val=&quot;000B2E1B&quot;/&gt;&lt;wsp:rsid wsp:val=&quot;000B3D10&quot;/&gt;&lt;wsp:rsid wsp:val=&quot;000B5092&quot;/&gt;&lt;wsp:rsid wsp:val=&quot;000D06DC&quot;/&gt;&lt;wsp:rsid wsp:val=&quot;000D2AFE&quot;/&gt;&lt;wsp:rsid wsp:val=&quot;000D6F45&quot;/&gt;&lt;wsp:rsid wsp:val=&quot;000F2793&quot;/&gt;&lt;wsp:rsid wsp:val=&quot;00107256&quot;/&gt;&lt;wsp:rsid wsp:val=&quot;00131E1E&quot;/&gt;&lt;wsp:rsid wsp:val=&quot;0013288F&quot;/&gt;&lt;wsp:rsid wsp:val=&quot;00145FD8&quot;/&gt;&lt;wsp:rsid wsp:val=&quot;00160097&quot;/&gt;&lt;wsp:rsid wsp:val=&quot;00163610&quot;/&gt;&lt;wsp:rsid wsp:val=&quot;00164FE9&quot;/&gt;&lt;wsp:rsid wsp:val=&quot;00173561&quot;/&gt;&lt;wsp:rsid wsp:val=&quot;00176103&quot;/&gt;&lt;wsp:rsid wsp:val=&quot;00191CBF&quot;/&gt;&lt;wsp:rsid wsp:val=&quot;001939C7&quot;/&gt;&lt;wsp:rsid wsp:val=&quot;001A38A6&quot;/&gt;&lt;wsp:rsid wsp:val=&quot;001B1517&quot;/&gt;&lt;wsp:rsid wsp:val=&quot;001C64A1&quot;/&gt;&lt;wsp:rsid wsp:val=&quot;001D147D&quot;/&gt;&lt;wsp:rsid wsp:val=&quot;001E252A&quot;/&gt;&lt;wsp:rsid wsp:val=&quot;002217BC&quot;/&gt;&lt;wsp:rsid wsp:val=&quot;00223913&quot;/&gt;&lt;wsp:rsid wsp:val=&quot;00244035&quot;/&gt;&lt;wsp:rsid wsp:val=&quot;00256E45&quot;/&gt;&lt;wsp:rsid wsp:val=&quot;002575FB&quot;/&gt;&lt;wsp:rsid wsp:val=&quot;002621E5&quot;/&gt;&lt;wsp:rsid wsp:val=&quot;00264DD6&quot;/&gt;&lt;wsp:rsid wsp:val=&quot;00267171&quot;/&gt;&lt;wsp:rsid wsp:val=&quot;00272F0C&quot;/&gt;&lt;wsp:rsid wsp:val=&quot;00281A4A&quot;/&gt;&lt;wsp:rsid wsp:val=&quot;00287CAA&quot;/&gt;&lt;wsp:rsid wsp:val=&quot;00294393&quot;/&gt;&lt;wsp:rsid wsp:val=&quot;002A1CC7&quot;/&gt;&lt;wsp:rsid wsp:val=&quot;002A2E20&quot;/&gt;&lt;wsp:rsid wsp:val=&quot;002B0A67&quot;/&gt;&lt;wsp:rsid wsp:val=&quot;00307467&quot;/&gt;&lt;wsp:rsid wsp:val=&quot;003144FD&quot;/&gt;&lt;wsp:rsid wsp:val=&quot;003159E9&quot;/&gt;&lt;wsp:rsid wsp:val=&quot;00321358&quot;/&gt;&lt;wsp:rsid wsp:val=&quot;0033457B&quot;/&gt;&lt;wsp:rsid wsp:val=&quot;003345B3&quot;/&gt;&lt;wsp:rsid wsp:val=&quot;00354416&quot;/&gt;&lt;wsp:rsid wsp:val=&quot;00356937&quot;/&gt;&lt;wsp:rsid wsp:val=&quot;00356CBC&quot;/&gt;&lt;wsp:rsid wsp:val=&quot;0038071D&quot;/&gt;&lt;wsp:rsid wsp:val=&quot;00385621&quot;/&gt;&lt;wsp:rsid wsp:val=&quot;003A1B34&quot;/&gt;&lt;wsp:rsid wsp:val=&quot;003C215D&quot;/&gt;&lt;wsp:rsid wsp:val=&quot;003C69B1&quot;/&gt;&lt;wsp:rsid wsp:val=&quot;003E6F71&quot;/&gt;&lt;wsp:rsid wsp:val=&quot;003F66E8&quot;/&gt;&lt;wsp:rsid wsp:val=&quot;003F695F&quot;/&gt;&lt;wsp:rsid wsp:val=&quot;00401583&quot;/&gt;&lt;wsp:rsid wsp:val=&quot;004016E6&quot;/&gt;&lt;wsp:rsid wsp:val=&quot;0040663A&quot;/&gt;&lt;wsp:rsid wsp:val=&quot;0041562F&quot;/&gt;&lt;wsp:rsid wsp:val=&quot;00430651&quot;/&gt;&lt;wsp:rsid wsp:val=&quot;00432E74&quot;/&gt;&lt;wsp:rsid wsp:val=&quot;00432ECA&quot;/&gt;&lt;wsp:rsid wsp:val=&quot;00435336&quot;/&gt;&lt;wsp:rsid wsp:val=&quot;00440896&quot;/&gt;&lt;wsp:rsid wsp:val=&quot;00442443&quot;/&gt;&lt;wsp:rsid wsp:val=&quot;00452671&quot;/&gt;&lt;wsp:rsid wsp:val=&quot;004573A4&quot;/&gt;&lt;wsp:rsid wsp:val=&quot;004766DB&quot;/&gt;&lt;wsp:rsid wsp:val=&quot;004775DC&quot;/&gt;&lt;wsp:rsid wsp:val=&quot;00491662&quot;/&gt;&lt;wsp:rsid wsp:val=&quot;0049590A&quot;/&gt;&lt;wsp:rsid wsp:val=&quot;004A0B44&quot;/&gt;&lt;wsp:rsid wsp:val=&quot;004A53F1&quot;/&gt;&lt;wsp:rsid wsp:val=&quot;004E2459&quot;/&gt;&lt;wsp:rsid wsp:val=&quot;00514559&quot;/&gt;&lt;wsp:rsid wsp:val=&quot;0054062D&quot;/&gt;&lt;wsp:rsid wsp:val=&quot;00554009&quot;/&gt;&lt;wsp:rsid wsp:val=&quot;00562A01&quot;/&gt;&lt;wsp:rsid wsp:val=&quot;00562BFF&quot;/&gt;&lt;wsp:rsid wsp:val=&quot;00570741&quot;/&gt;&lt;wsp:rsid wsp:val=&quot;00590BB2&quot;/&gt;&lt;wsp:rsid wsp:val=&quot;00593F0F&quot;/&gt;&lt;wsp:rsid wsp:val=&quot;005952A0&quot;/&gt;&lt;wsp:rsid wsp:val=&quot;00595F78&quot;/&gt;&lt;wsp:rsid wsp:val=&quot;005A09DD&quot;/&gt;&lt;wsp:rsid wsp:val=&quot;005A35D5&quot;/&gt;&lt;wsp:rsid wsp:val=&quot;005B33B3&quot;/&gt;&lt;wsp:rsid wsp:val=&quot;005E1FDE&quot;/&gt;&lt;wsp:rsid wsp:val=&quot;005F0B53&quot;/&gt;&lt;wsp:rsid wsp:val=&quot;005F1E87&quot;/&gt;&lt;wsp:rsid wsp:val=&quot;005F4C98&quot;/&gt;&lt;wsp:rsid wsp:val=&quot;005F7996&quot;/&gt;&lt;wsp:rsid wsp:val=&quot;0061450A&quot;/&gt;&lt;wsp:rsid wsp:val=&quot;00617B58&quot;/&gt;&lt;wsp:rsid wsp:val=&quot;00622708&quot;/&gt;&lt;wsp:rsid wsp:val=&quot;006334F0&quot;/&gt;&lt;wsp:rsid wsp:val=&quot;0064529E&quot;/&gt;&lt;wsp:rsid wsp:val=&quot;00650B21&quot;/&gt;&lt;wsp:rsid wsp:val=&quot;00651F87&quot;/&gt;&lt;wsp:rsid wsp:val=&quot;00653A70&quot;/&gt;&lt;wsp:rsid wsp:val=&quot;00654667&quot;/&gt;&lt;wsp:rsid wsp:val=&quot;0065747A&quot;/&gt;&lt;wsp:rsid wsp:val=&quot;00660BB1&quot;/&gt;&lt;wsp:rsid wsp:val=&quot;0066221B&quot;/&gt;&lt;wsp:rsid wsp:val=&quot;00667908&quot;/&gt;&lt;wsp:rsid wsp:val=&quot;006713D0&quot;/&gt;&lt;wsp:rsid wsp:val=&quot;00673A6C&quot;/&gt;&lt;wsp:rsid wsp:val=&quot;006800CC&quot;/&gt;&lt;wsp:rsid wsp:val=&quot;00682F93&quot;/&gt;&lt;wsp:rsid wsp:val=&quot;00694E88&quot;/&gt;&lt;wsp:rsid wsp:val=&quot;006A0653&quot;/&gt;&lt;wsp:rsid wsp:val=&quot;006B6C31&quot;/&gt;&lt;wsp:rsid wsp:val=&quot;006C15D5&quot;/&gt;&lt;wsp:rsid wsp:val=&quot;006C2898&quot;/&gt;&lt;wsp:rsid wsp:val=&quot;006C72CC&quot;/&gt;&lt;wsp:rsid wsp:val=&quot;006E00A3&quot;/&gt;&lt;wsp:rsid wsp:val=&quot;006F220F&quot;/&gt;&lt;wsp:rsid wsp:val=&quot;006F500E&quot;/&gt;&lt;wsp:rsid wsp:val=&quot;00701802&quot;/&gt;&lt;wsp:rsid wsp:val=&quot;00747566&quot;/&gt;&lt;wsp:rsid wsp:val=&quot;00760C13&quot;/&gt;&lt;wsp:rsid wsp:val=&quot;007767B8&quot;/&gt;&lt;wsp:rsid wsp:val=&quot;00786A69&quot;/&gt;&lt;wsp:rsid wsp:val=&quot;00787BCD&quot;/&gt;&lt;wsp:rsid wsp:val=&quot;00796917&quot;/&gt;&lt;wsp:rsid wsp:val=&quot;007A65BE&quot;/&gt;&lt;wsp:rsid wsp:val=&quot;007B3349&quot;/&gt;&lt;wsp:rsid wsp:val=&quot;007B76BD&quot;/&gt;&lt;wsp:rsid wsp:val=&quot;007C20A7&quot;/&gt;&lt;wsp:rsid wsp:val=&quot;007D06F5&quot;/&gt;&lt;wsp:rsid wsp:val=&quot;007D3F58&quot;/&gt;&lt;wsp:rsid wsp:val=&quot;007D772C&quot;/&gt;&lt;wsp:rsid wsp:val=&quot;007F5AB7&quot;/&gt;&lt;wsp:rsid wsp:val=&quot;00803B65&quot;/&gt;&lt;wsp:rsid wsp:val=&quot;00811ECD&quot;/&gt;&lt;wsp:rsid wsp:val=&quot;00832134&quot;/&gt;&lt;wsp:rsid wsp:val=&quot;008452CA&quot;/&gt;&lt;wsp:rsid wsp:val=&quot;00845551&quot;/&gt;&lt;wsp:rsid wsp:val=&quot;008472B9&quot;/&gt;&lt;wsp:rsid wsp:val=&quot;00852DDA&quot;/&gt;&lt;wsp:rsid wsp:val=&quot;0087047A&quot;/&gt;&lt;wsp:rsid wsp:val=&quot;0087051B&quot;/&gt;&lt;wsp:rsid wsp:val=&quot;008758FE&quot;/&gt;&lt;wsp:rsid wsp:val=&quot;0088008A&quot;/&gt;&lt;wsp:rsid wsp:val=&quot;00884B2B&quot;/&gt;&lt;wsp:rsid wsp:val=&quot;008B2F84&quot;/&gt;&lt;wsp:rsid wsp:val=&quot;008D1255&quot;/&gt;&lt;wsp:rsid wsp:val=&quot;008E7DD7&quot;/&gt;&lt;wsp:rsid wsp:val=&quot;008F42D8&quot;/&gt;&lt;wsp:rsid wsp:val=&quot;0091011B&quot;/&gt;&lt;wsp:rsid wsp:val=&quot;00925C73&quot;/&gt;&lt;wsp:rsid wsp:val=&quot;0093335A&quot;/&gt;&lt;wsp:rsid wsp:val=&quot;009400B2&quot;/&gt;&lt;wsp:rsid wsp:val=&quot;00946043&quot;/&gt;&lt;wsp:rsid wsp:val=&quot;00956F95&quot;/&gt;&lt;wsp:rsid wsp:val=&quot;00957A1C&quot;/&gt;&lt;wsp:rsid wsp:val=&quot;009647DB&quot;/&gt;&lt;wsp:rsid wsp:val=&quot;0096652E&quot;/&gt;&lt;wsp:rsid wsp:val=&quot;00995E44&quot;/&gt;&lt;wsp:rsid wsp:val=&quot;009975B6&quot;/&gt;&lt;wsp:rsid wsp:val=&quot;009D2741&quot;/&gt;&lt;wsp:rsid wsp:val=&quot;009E0793&quot;/&gt;&lt;wsp:rsid wsp:val=&quot;009E0E73&quot;/&gt;&lt;wsp:rsid wsp:val=&quot;009F105D&quot;/&gt;&lt;wsp:rsid wsp:val=&quot;009F1085&quot;/&gt;&lt;wsp:rsid wsp:val=&quot;009F4B62&quot;/&gt;&lt;wsp:rsid wsp:val=&quot;009F62AF&quot;/&gt;&lt;wsp:rsid wsp:val=&quot;00A01DB2&quot;/&gt;&lt;wsp:rsid wsp:val=&quot;00A132F1&quot;/&gt;&lt;wsp:rsid wsp:val=&quot;00A14712&quot;/&gt;&lt;wsp:rsid wsp:val=&quot;00A230A5&quot;/&gt;&lt;wsp:rsid wsp:val=&quot;00A25B67&quot;/&gt;&lt;wsp:rsid wsp:val=&quot;00A3626F&quot;/&gt;&lt;wsp:rsid wsp:val=&quot;00A51921&quot;/&gt;&lt;wsp:rsid wsp:val=&quot;00A562A1&quot;/&gt;&lt;wsp:rsid wsp:val=&quot;00A67C9A&quot;/&gt;&lt;wsp:rsid wsp:val=&quot;00A832A2&quot;/&gt;&lt;wsp:rsid wsp:val=&quot;00A92269&quot;/&gt;&lt;wsp:rsid wsp:val=&quot;00AB0D1A&quot;/&gt;&lt;wsp:rsid wsp:val=&quot;00AB591D&quot;/&gt;&lt;wsp:rsid wsp:val=&quot;00AC4844&quot;/&gt;&lt;wsp:rsid wsp:val=&quot;00AD545C&quot;/&gt;&lt;wsp:rsid wsp:val=&quot;00AD7125&quot;/&gt;&lt;wsp:rsid wsp:val=&quot;00AE7AA3&quot;/&gt;&lt;wsp:rsid wsp:val=&quot;00B03774&quot;/&gt;&lt;wsp:rsid wsp:val=&quot;00B06ED5&quot;/&gt;&lt;wsp:rsid wsp:val=&quot;00B17681&quot;/&gt;&lt;wsp:rsid wsp:val=&quot;00B54120&quot;/&gt;&lt;wsp:rsid wsp:val=&quot;00B65FF9&quot;/&gt;&lt;wsp:rsid wsp:val=&quot;00B7060B&quot;/&gt;&lt;wsp:rsid wsp:val=&quot;00B77CD5&quot;/&gt;&lt;wsp:rsid wsp:val=&quot;00B86320&quot;/&gt;&lt;wsp:rsid wsp:val=&quot;00B95E9E&quot;/&gt;&lt;wsp:rsid wsp:val=&quot;00BA27B1&quot;/&gt;&lt;wsp:rsid wsp:val=&quot;00BA2953&quot;/&gt;&lt;wsp:rsid wsp:val=&quot;00BB46FE&quot;/&gt;&lt;wsp:rsid wsp:val=&quot;00BB5951&quot;/&gt;&lt;wsp:rsid wsp:val=&quot;00BB5970&quot;/&gt;&lt;wsp:rsid wsp:val=&quot;00BD0ABF&quot;/&gt;&lt;wsp:rsid wsp:val=&quot;00BD2C2B&quot;/&gt;&lt;wsp:rsid wsp:val=&quot;00BE2F9A&quot;/&gt;&lt;wsp:rsid wsp:val=&quot;00BF10AD&quot;/&gt;&lt;wsp:rsid wsp:val=&quot;00C03427&quot;/&gt;&lt;wsp:rsid wsp:val=&quot;00C1418D&quot;/&gt;&lt;wsp:rsid wsp:val=&quot;00C30896&quot;/&gt;&lt;wsp:rsid wsp:val=&quot;00C3220C&quot;/&gt;&lt;wsp:rsid wsp:val=&quot;00C36ACA&quot;/&gt;&lt;wsp:rsid wsp:val=&quot;00C402C9&quot;/&gt;&lt;wsp:rsid wsp:val=&quot;00C456F0&quot;/&gt;&lt;wsp:rsid wsp:val=&quot;00C515AB&quot;/&gt;&lt;wsp:rsid wsp:val=&quot;00C55341&quot;/&gt;&lt;wsp:rsid wsp:val=&quot;00C55CD5&quot;/&gt;&lt;wsp:rsid wsp:val=&quot;00C6374F&quot;/&gt;&lt;wsp:rsid wsp:val=&quot;00C65CC3&quot;/&gt;&lt;wsp:rsid wsp:val=&quot;00C81527&quot;/&gt;&lt;wsp:rsid wsp:val=&quot;00C92953&quot;/&gt;&lt;wsp:rsid wsp:val=&quot;00CA06CF&quot;/&gt;&lt;wsp:rsid wsp:val=&quot;00CD1A61&quot;/&gt;&lt;wsp:rsid wsp:val=&quot;00CD6385&quot;/&gt;&lt;wsp:rsid wsp:val=&quot;00D21507&quot;/&gt;&lt;wsp:rsid wsp:val=&quot;00D22EA3&quot;/&gt;&lt;wsp:rsid wsp:val=&quot;00D2658A&quot;/&gt;&lt;wsp:rsid wsp:val=&quot;00D4180F&quot;/&gt;&lt;wsp:rsid wsp:val=&quot;00D42D4F&quot;/&gt;&lt;wsp:rsid wsp:val=&quot;00D51941&quot;/&gt;&lt;wsp:rsid wsp:val=&quot;00D51AC8&quot;/&gt;&lt;wsp:rsid wsp:val=&quot;00D62B40&quot;/&gt;&lt;wsp:rsid wsp:val=&quot;00D734DB&quot;/&gt;&lt;wsp:rsid wsp:val=&quot;00D8613E&quot;/&gt;&lt;wsp:rsid wsp:val=&quot;00DB6616&quot;/&gt;&lt;wsp:rsid wsp:val=&quot;00DC7ECD&quot;/&gt;&lt;wsp:rsid wsp:val=&quot;00DD43CD&quot;/&gt;&lt;wsp:rsid wsp:val=&quot;00DD4628&quot;/&gt;&lt;wsp:rsid wsp:val=&quot;00E16D80&quot;/&gt;&lt;wsp:rsid wsp:val=&quot;00E17D70&quot;/&gt;&lt;wsp:rsid wsp:val=&quot;00E329C2&quot;/&gt;&lt;wsp:rsid wsp:val=&quot;00E37A75&quot;/&gt;&lt;wsp:rsid wsp:val=&quot;00E61444&quot;/&gt;&lt;wsp:rsid wsp:val=&quot;00E65EC9&quot;/&gt;&lt;wsp:rsid wsp:val=&quot;00E702DE&quot;/&gt;&lt;wsp:rsid wsp:val=&quot;00E72277&quot;/&gt;&lt;wsp:rsid wsp:val=&quot;00E73C04&quot;/&gt;&lt;wsp:rsid wsp:val=&quot;00E92992&quot;/&gt;&lt;wsp:rsid wsp:val=&quot;00E97FA5&quot;/&gt;&lt;wsp:rsid wsp:val=&quot;00EA2555&quot;/&gt;&lt;wsp:rsid wsp:val=&quot;00EA2C63&quot;/&gt;&lt;wsp:rsid wsp:val=&quot;00EA45EA&quot;/&gt;&lt;wsp:rsid wsp:val=&quot;00EB0300&quot;/&gt;&lt;wsp:rsid wsp:val=&quot;00EB1279&quot;/&gt;&lt;wsp:rsid wsp:val=&quot;00EC4197&quot;/&gt;&lt;wsp:rsid wsp:val=&quot;00EC4C56&quot;/&gt;&lt;wsp:rsid wsp:val=&quot;00EC5823&quot;/&gt;&lt;wsp:rsid wsp:val=&quot;00ED2EB1&quot;/&gt;&lt;wsp:rsid wsp:val=&quot;00EE0C15&quot;/&gt;&lt;wsp:rsid wsp:val=&quot;00EF6A35&quot;/&gt;&lt;wsp:rsid wsp:val=&quot;00F002FB&quot;/&gt;&lt;wsp:rsid wsp:val=&quot;00F033B1&quot;/&gt;&lt;wsp:rsid wsp:val=&quot;00F03E3D&quot;/&gt;&lt;wsp:rsid wsp:val=&quot;00F36678&quot;/&gt;&lt;wsp:rsid wsp:val=&quot;00F376D1&quot;/&gt;&lt;wsp:rsid wsp:val=&quot;00F46BBC&quot;/&gt;&lt;wsp:rsid wsp:val=&quot;00F50654&quot;/&gt;&lt;wsp:rsid wsp:val=&quot;00F533E9&quot;/&gt;&lt;wsp:rsid wsp:val=&quot;00F56C49&quot;/&gt;&lt;wsp:rsid wsp:val=&quot;00F572F7&quot;/&gt;&lt;wsp:rsid wsp:val=&quot;00F65593&quot;/&gt;&lt;wsp:rsid wsp:val=&quot;00F83F84&quot;/&gt;&lt;wsp:rsid wsp:val=&quot;00F95956&quot;/&gt;&lt;wsp:rsid wsp:val=&quot;00FB251D&quot;/&gt;&lt;wsp:rsid wsp:val=&quot;00FB27C3&quot;/&gt;&lt;wsp:rsid wsp:val=&quot;00FB3465&quot;/&gt;&lt;wsp:rsid wsp:val=&quot;00FC6FA8&quot;/&gt;&lt;wsp:rsid wsp:val=&quot;00FF385B&quot;/&gt;&lt;wsp:rsid wsp:val=&quot;00FF78A9&quot;/&gt;&lt;/wsp:rsids&gt;&lt;/w:docPr&gt;&lt;w:body&gt;&lt;w:p wsp:rsidR=&quot;00000000&quot; wsp:rsidRDefault=&quot;001E252A&quot;&gt;&lt;m:oMathPara&gt;&lt;m:oMath&gt;&lt;m:sSub&gt;&lt;m:sSubPr&gt;&lt;m:ctrlPr&gt;&lt;aml:annotation aml:id=&quot;0&quot; w:type=&quot;Word.Insertion&quot; aml:author=&quot;thiago Pereira&quot; aml:createdate=&quot;2016-02-20T16:41:00Z&quot;&gt;&lt;aml:content&gt;&lt;w:rPr&gt;&lt;w:rFonts w:ascii=&quot;Cambria Math&quot; w:h-ansi=&quot;Cambria Math&quot;/&gt;&lt;wx:font wx:val=&quot;Cambria Math&quot;/&gt;&lt;w:sz w:val=&quot;24&quot;/&gt;&lt;w:sz-cs w:val=&quot;24&quot;/&gt;&lt;w:lang w:val=&quot;EN-US&quot;/&gt;&lt;/w:rPr&gt;&lt;/aml:content&gt;&lt;/aml:annotation&gt;&lt;/m:ctrlPr&gt;&lt;/m:sSubPr&gt;&lt;m:e&gt;&lt;aml:annotation aml:id=&quot;1&quot; w:type=&quot;Word.Insertion&quot; aml:author=&quot;thiago Pereira&quot; aml:createdate=&quot;2016-02-20T16:41:00Z&quot;&gt;&lt;aml:content&gt;&lt;m:r&gt;&lt;m:rPr&gt;&lt;m:sty m:val=&quot;p&quot;/&gt;&lt;/m:rPr&gt;&lt;w:rPr&gt;&lt;w:rFonts w:ascii=&quot;Cambria Math&quot; w:h-ansi=&quot;Cambria Math&quot;/&gt;&lt;wx:font wx:val=&quot;Cambria Math&quot;/&gt;&lt;w:sz w:val=&quot;24&quot;/&gt;&lt;w:sz-cs w:val=&quot;24&quot;/&gt;&lt;w:lang w:val=&quot;EN-US&quot;/&gt;&lt;/w:rPr&gt;&lt;m:t&gt;x&lt;/m:t&gt;&lt;/m:r&gt;&lt;/aml:content&gt;&lt;/aml:annotation&gt;&lt;/m:e&gt;&lt;m:sub&gt;&lt;aml:annotation aml:id=&quot;2&quot; w:type=&quot;Word.Insertion&quot; aml:author=&quot;thiago Pereira&quot; aml:createdate=&quot;2016-02-20T16:41:00Z&quot;&gt;&lt;aml:content&gt;&lt;m:r&gt;&lt;m:rPr&gt;&lt;m:sty m:val=&quot;p&quot;/&gt;&lt;/m:rPr&gt;&lt;w:rPr&gt;&lt;w:rFonts w:ascii=&quot;Cambria Math&quot; w:h-ansi=&quot;Cambria Math&quot;/&gt;&lt;wx:font wx:val=&quot;Cambria Math&quot;/&gt;&lt;w:sz w:val=&quot;24&quot;/&gt;&lt;w:sz-cs w:val=&quot;24&quot;/&gt;&lt;w:lang w:val=&quot;EN-US&quot;/&gt;&lt;/w:rPr&gt;&lt;m:t&gt;m&lt;/m:t&gt;&lt;/m:r&gt;&lt;m:r&gt;&lt;m:rPr&gt;&lt;m:sty m:val=&quot;p&quot;/&gt;&lt;/m:rPr&gt;&lt;w:rPr&gt;&lt;w:rFonts w:ascii=&quot;Cambria Math&quot;/&gt;&lt;w:sz w:val=&quot;24&quot;/&gt;&lt;w:sz-cs w:val=&quot;24&quot;/&gt;&lt;w:lang w:val=&quot;EN-US&quot;/&gt;&lt;/w:rPr&gt;&lt;m:t&gt;A—&lt;/m:t&gt;&lt;/m:r&gt;&lt;m:r&gt;&lt;m:rPr&gt;&lt;m:sty m:val=&quot;p&quot;/&gt;&lt;/m:rPr&gt;&lt;w:rPr&gt;&lt;w:rFonts w:ascii=&quot;Cambria Math&quot; w:h-ansi=&quot;Cambria Math&quot;/&gt;&lt;wx:font wx:val=&quot;Cambria Math&quot;/&gt;&lt;w:sz w:val=&quot;24&quot;/&gt;&lt;w:sz-cs w:val=&quot;24&quot;/&gt;&lt;w:lang w:val=&quot;EN-US&quot;/&gt;&lt;/w:rPr&gt;&lt;m:t&gt;n &lt;/m:t&gt;&lt;/m:r&gt;&lt;/aml:content&gt;&lt;/aml:annotation&gt;&lt;/m:sub&gt;&lt;/m:sSub&gt;&lt;/m:oMath&gt;&lt;/m:oMathPara&gt;&lt;/w:p&gt;&lt;w:sectPr wsp:rsidR=&quot;00000000&quot;&gt;&lt;w:pgSz w:w=&quot;12240&quot; w:h=&quot;15840&quot;/&gt;&lt;w:pgMar w:top=&quot;1417&quot; w:right=&quot;1701&quot; w:bottom=&quot;1417&quot; w:left=&quot;1701&quot; w:header=&quot;720&quot; w:footer=&quot;720&quot; w:gutter=&quot;0&quot;/&gt;&lt;w:cols w:space=&quot;720&quot;/&gt;&lt;/w:sectPr&gt;&lt;/w:body&gt;&lt;/w:wordDocument&gt;">
            <v:imagedata r:id="rId41" o:title="" chromakey="white"/>
          </v:shape>
        </w:pict>
      </w:r>
      <w:r w:rsidR="00FA705C" w:rsidRPr="00EC4C56">
        <w:rPr>
          <w:sz w:val="24"/>
          <w:szCs w:val="24"/>
          <w:lang w:val="en-US"/>
        </w:rPr>
        <w:fldChar w:fldCharType="end"/>
      </w:r>
      <w:ins w:id="136" w:author="thiago Pereira" w:date="2016-02-20T16:41:00Z">
        <w:r w:rsidR="00EC4C56">
          <w:rPr>
            <w:sz w:val="24"/>
            <w:szCs w:val="24"/>
            <w:lang w:val="en-US"/>
          </w:rPr>
          <w:t xml:space="preserve">can represent </w:t>
        </w:r>
        <w:r w:rsidR="00EC4C56" w:rsidRPr="00AA14C8">
          <w:rPr>
            <w:sz w:val="24"/>
            <w:szCs w:val="24"/>
            <w:lang w:val="en-US"/>
          </w:rPr>
          <w:t xml:space="preserve">the number of </w:t>
        </w:r>
      </w:ins>
      <w:ins w:id="137" w:author="thiago Pereira" w:date="2016-02-20T16:42:00Z">
        <w:r w:rsidR="00C27EB2">
          <w:rPr>
            <w:sz w:val="24"/>
            <w:szCs w:val="24"/>
            <w:lang w:val="en-US"/>
          </w:rPr>
          <w:t>file readings on folder</w:t>
        </w:r>
      </w:ins>
      <w:ins w:id="138" w:author="thiago Pereira" w:date="2016-02-20T16:41:00Z">
        <w:r w:rsidR="00EC4C56" w:rsidRPr="00AA14C8">
          <w:rPr>
            <w:sz w:val="24"/>
            <w:szCs w:val="24"/>
            <w:lang w:val="en-US"/>
          </w:rPr>
          <w:t xml:space="preserve"> </w:t>
        </w:r>
        <w:r w:rsidR="00EC4C56">
          <w:rPr>
            <w:sz w:val="24"/>
            <w:szCs w:val="24"/>
            <w:lang w:val="en-US"/>
          </w:rPr>
          <w:t xml:space="preserve"> </w:t>
        </w:r>
        <m:oMath>
          <m:r>
            <w:rPr>
              <w:rFonts w:ascii="Cambria Math" w:hAnsi="Cambria Math"/>
              <w:sz w:val="24"/>
              <w:szCs w:val="24"/>
              <w:lang w:val="en-US"/>
            </w:rPr>
            <m:t>m</m:t>
          </m:r>
        </m:oMath>
        <w:r w:rsidR="00EC4C56" w:rsidRPr="00AA14C8">
          <w:rPr>
            <w:sz w:val="24"/>
            <w:szCs w:val="24"/>
            <w:lang w:val="en-US"/>
          </w:rPr>
          <w:t xml:space="preserve"> during the </w:t>
        </w:r>
      </w:ins>
      <w:ins w:id="139" w:author="thiago Pereira" w:date="2016-02-20T16:42:00Z">
        <w:r w:rsidR="00C27EB2">
          <w:rPr>
            <w:sz w:val="24"/>
            <w:szCs w:val="24"/>
            <w:lang w:val="en-US"/>
          </w:rPr>
          <w:t>minute</w:t>
        </w:r>
      </w:ins>
      <w:ins w:id="140" w:author="thiago Pereira" w:date="2016-02-20T16:41:00Z">
        <w:r w:rsidR="00EC4C56" w:rsidRPr="00AA14C8">
          <w:rPr>
            <w:sz w:val="24"/>
            <w:szCs w:val="24"/>
            <w:lang w:val="en-US"/>
          </w:rPr>
          <w:t xml:space="preserve"> </w:t>
        </w:r>
        <w:r w:rsidR="00EC4C56">
          <w:rPr>
            <w:sz w:val="24"/>
            <w:szCs w:val="24"/>
            <w:lang w:val="en-US"/>
          </w:rPr>
          <w:t xml:space="preserve"> </w:t>
        </w:r>
        <m:oMath>
          <m:r>
            <w:rPr>
              <w:rFonts w:ascii="Cambria Math" w:hAnsi="Cambria Math"/>
              <w:sz w:val="24"/>
              <w:szCs w:val="24"/>
              <w:lang w:val="en-US"/>
            </w:rPr>
            <m:t>n</m:t>
          </m:r>
        </m:oMath>
        <w:r w:rsidR="00EC4C56" w:rsidRPr="00AA14C8">
          <w:rPr>
            <w:sz w:val="24"/>
            <w:szCs w:val="24"/>
            <w:lang w:val="en-US"/>
          </w:rPr>
          <w:t>.</w:t>
        </w:r>
      </w:ins>
    </w:p>
    <w:p w:rsidR="007F5AB7" w:rsidRDefault="007F5AB7" w:rsidP="00281A4A">
      <w:pPr>
        <w:jc w:val="both"/>
        <w:rPr>
          <w:ins w:id="141" w:author="thiago Pereira" w:date="2016-02-20T16:31:00Z"/>
          <w:sz w:val="24"/>
          <w:szCs w:val="24"/>
          <w:lang w:val="en-US"/>
        </w:rPr>
      </w:pPr>
    </w:p>
    <w:p w:rsidR="007F5AB7" w:rsidRDefault="007F5AB7" w:rsidP="00281A4A">
      <w:pPr>
        <w:jc w:val="both"/>
        <w:rPr>
          <w:ins w:id="142" w:author="thiago Pereira" w:date="2016-02-20T16:27:00Z"/>
          <w:sz w:val="24"/>
          <w:szCs w:val="24"/>
          <w:lang w:val="en-US"/>
        </w:rPr>
      </w:pPr>
      <w:ins w:id="143" w:author="thiago Pereira" w:date="2016-02-20T16:31:00Z">
        <w:r w:rsidRPr="007F5AB7">
          <w:rPr>
            <w:sz w:val="24"/>
            <w:szCs w:val="24"/>
            <w:lang w:val="en-US"/>
          </w:rPr>
          <w:t xml:space="preserve">The MOS </w:t>
        </w:r>
      </w:ins>
      <w:ins w:id="144" w:author="thiago Pereira" w:date="2016-02-20T16:33:00Z">
        <w:r w:rsidR="00EC4C56">
          <w:rPr>
            <w:sz w:val="24"/>
            <w:szCs w:val="24"/>
            <w:lang w:val="en-US"/>
          </w:rPr>
          <w:t xml:space="preserve">schemes can rely on correlation or covariance analysis, </w:t>
        </w:r>
      </w:ins>
      <w:ins w:id="145" w:author="thiago Pereira" w:date="2016-02-20T16:34:00Z">
        <w:r w:rsidR="00EC4C56">
          <w:rPr>
            <w:sz w:val="24"/>
            <w:szCs w:val="24"/>
            <w:lang w:val="en-US"/>
          </w:rPr>
          <w:t xml:space="preserve">where the </w:t>
        </w:r>
      </w:ins>
      <w:ins w:id="146" w:author="thiago Pereira" w:date="2016-02-20T16:31:00Z">
        <w:r w:rsidRPr="007F5AB7">
          <w:rPr>
            <w:sz w:val="24"/>
            <w:szCs w:val="24"/>
            <w:lang w:val="en-US"/>
          </w:rPr>
          <w:t xml:space="preserve">correlation analysis identifies anomalies on sparse or subtle number of file operations, </w:t>
        </w:r>
      </w:ins>
      <w:ins w:id="147" w:author="thiago Pereira" w:date="2016-02-20T16:35:00Z">
        <w:r w:rsidR="00EC4C56">
          <w:rPr>
            <w:sz w:val="24"/>
            <w:szCs w:val="24"/>
            <w:lang w:val="en-US"/>
          </w:rPr>
          <w:t xml:space="preserve">while </w:t>
        </w:r>
      </w:ins>
      <w:ins w:id="148" w:author="thiago Pereira" w:date="2016-02-20T16:31:00Z">
        <w:r w:rsidRPr="007F5AB7">
          <w:rPr>
            <w:sz w:val="24"/>
            <w:szCs w:val="24"/>
            <w:lang w:val="en-US"/>
          </w:rPr>
          <w:t>the MOS based on covariance analysis indicates abnormities caused by large amounts of operations during a period.</w:t>
        </w:r>
      </w:ins>
    </w:p>
    <w:p w:rsidR="007F5AB7" w:rsidRDefault="007F5AB7" w:rsidP="00281A4A">
      <w:pPr>
        <w:jc w:val="both"/>
        <w:rPr>
          <w:ins w:id="149" w:author="thiago Pereira" w:date="2016-02-20T16:27:00Z"/>
          <w:sz w:val="24"/>
          <w:szCs w:val="24"/>
          <w:lang w:val="en-US"/>
        </w:rPr>
      </w:pPr>
    </w:p>
    <w:p w:rsidR="00F533E9" w:rsidRDefault="00F533E9" w:rsidP="00281A4A">
      <w:pPr>
        <w:jc w:val="both"/>
        <w:rPr>
          <w:sz w:val="24"/>
          <w:szCs w:val="24"/>
          <w:lang w:val="en-US"/>
        </w:rPr>
      </w:pPr>
      <w:r w:rsidRPr="00281A4A">
        <w:rPr>
          <w:sz w:val="24"/>
          <w:szCs w:val="24"/>
          <w:lang w:val="en-US"/>
        </w:rPr>
        <w:t xml:space="preserve">Classical approaches to model order selection require the computation of the sample covariance matrix </w:t>
      </w:r>
      <m:oMath>
        <m:sSub>
          <m:sSubPr>
            <m:ctrlPr>
              <w:rPr>
                <w:rFonts w:ascii="Cambria Math" w:hAnsi="Cambria Math"/>
                <w:sz w:val="24"/>
                <w:szCs w:val="24"/>
                <w:lang w:val="en-US"/>
              </w:rPr>
            </m:ctrlPr>
          </m:sSubPr>
          <m:e>
            <m:r>
              <m:rPr>
                <m:sty m:val="p"/>
              </m:rPr>
              <w:rPr>
                <w:rFonts w:ascii="Cambria Math" w:hAnsi="Cambria Math"/>
                <w:sz w:val="24"/>
                <w:szCs w:val="24"/>
                <w:lang w:val="en-US"/>
              </w:rPr>
              <m:t>V</m:t>
            </m:r>
          </m:e>
          <m:sub>
            <m:r>
              <m:rPr>
                <m:sty m:val="p"/>
              </m:rPr>
              <w:rPr>
                <w:rFonts w:ascii="Cambria Math" w:hAnsi="Cambria Math"/>
                <w:sz w:val="24"/>
                <w:szCs w:val="24"/>
                <w:lang w:val="en-US"/>
              </w:rPr>
              <m:t xml:space="preserve">xx </m:t>
            </m:r>
          </m:sub>
        </m:sSub>
      </m:oMath>
      <w:r w:rsidR="00030C2B">
        <w:rPr>
          <w:rStyle w:val="Refdecomentrio"/>
        </w:rPr>
        <w:commentReference w:id="150"/>
      </w:r>
      <w:r w:rsidRPr="00281A4A">
        <w:rPr>
          <w:sz w:val="24"/>
          <w:szCs w:val="24"/>
          <w:lang w:val="en-US"/>
        </w:rPr>
        <w:t xml:space="preserve"> </w:t>
      </w:r>
      <w:commentRangeStart w:id="151"/>
      <w:r w:rsidRPr="00281A4A">
        <w:rPr>
          <w:sz w:val="24"/>
          <w:szCs w:val="24"/>
          <w:lang w:val="en-US"/>
        </w:rPr>
        <w:t>and</w:t>
      </w:r>
      <w:commentRangeEnd w:id="151"/>
      <w:r w:rsidR="00A01A85">
        <w:rPr>
          <w:rStyle w:val="Refdecomentrio"/>
        </w:rPr>
        <w:commentReference w:id="151"/>
      </w:r>
      <w:r w:rsidRPr="00281A4A">
        <w:rPr>
          <w:sz w:val="24"/>
          <w:szCs w:val="24"/>
          <w:lang w:val="en-US"/>
        </w:rPr>
        <w:t xml:space="preserve"> of its eigenvalues, obtained from the measurement matrix </w:t>
      </w:r>
      <m:oMath>
        <m:r>
          <m:rPr>
            <m:sty m:val="p"/>
          </m:rPr>
          <w:rPr>
            <w:rFonts w:ascii="Cambria Math" w:hAnsi="Cambria Math"/>
            <w:sz w:val="24"/>
            <w:szCs w:val="24"/>
            <w:lang w:val="en-US"/>
          </w:rPr>
          <m:t>X</m:t>
        </m:r>
      </m:oMath>
      <w:r w:rsidRPr="00281A4A">
        <w:rPr>
          <w:sz w:val="24"/>
          <w:szCs w:val="24"/>
          <w:lang w:val="en-US"/>
        </w:rPr>
        <w:t xml:space="preserve"> of the zero mean samples given by</w:t>
      </w:r>
    </w:p>
    <w:p w:rsidR="00F533E9" w:rsidRPr="003159E9" w:rsidRDefault="00F533E9" w:rsidP="00281A4A">
      <w:pPr>
        <w:jc w:val="both"/>
        <w:rPr>
          <w:bCs/>
          <w:sz w:val="24"/>
          <w:szCs w:val="24"/>
          <w:lang w:val="en-US"/>
        </w:rPr>
      </w:pPr>
      <w:r w:rsidRPr="00281A4A">
        <w:rPr>
          <w:sz w:val="24"/>
          <w:szCs w:val="24"/>
          <w:lang w:val="en-US"/>
        </w:rPr>
        <w:br/>
      </w:r>
      <w:r w:rsidR="005E1DFE">
        <w:pict>
          <v:shape id="_x0000_i1039" type="#_x0000_t75" style="width:81pt;height:12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oNotEmbedSystemFonts/&gt;&lt;w:defaultTabStop w:val=&quot;720&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072DD3&quot;/&gt;&lt;wsp:rsid wsp:val=&quot;0002656C&quot;/&gt;&lt;wsp:rsid wsp:val=&quot;00031D60&quot;/&gt;&lt;wsp:rsid wsp:val=&quot;0004066A&quot;/&gt;&lt;wsp:rsid wsp:val=&quot;00050257&quot;/&gt;&lt;wsp:rsid wsp:val=&quot;00051B6D&quot;/&gt;&lt;wsp:rsid wsp:val=&quot;000531A5&quot;/&gt;&lt;wsp:rsid wsp:val=&quot;00056365&quot;/&gt;&lt;wsp:rsid wsp:val=&quot;00072DD3&quot;/&gt;&lt;wsp:rsid wsp:val=&quot;000744BA&quot;/&gt;&lt;wsp:rsid wsp:val=&quot;00081570&quot;/&gt;&lt;wsp:rsid wsp:val=&quot;000B2E1B&quot;/&gt;&lt;wsp:rsid wsp:val=&quot;000B3D10&quot;/&gt;&lt;wsp:rsid wsp:val=&quot;000B5092&quot;/&gt;&lt;wsp:rsid wsp:val=&quot;000D06DC&quot;/&gt;&lt;wsp:rsid wsp:val=&quot;000D2AFE&quot;/&gt;&lt;wsp:rsid wsp:val=&quot;000D6F45&quot;/&gt;&lt;wsp:rsid wsp:val=&quot;000F2793&quot;/&gt;&lt;wsp:rsid wsp:val=&quot;00131E1E&quot;/&gt;&lt;wsp:rsid wsp:val=&quot;0013288F&quot;/&gt;&lt;wsp:rsid wsp:val=&quot;00145FD8&quot;/&gt;&lt;wsp:rsid wsp:val=&quot;00160097&quot;/&gt;&lt;wsp:rsid wsp:val=&quot;00163610&quot;/&gt;&lt;wsp:rsid wsp:val=&quot;00173561&quot;/&gt;&lt;wsp:rsid wsp:val=&quot;00191CBF&quot;/&gt;&lt;wsp:rsid wsp:val=&quot;001939C7&quot;/&gt;&lt;wsp:rsid wsp:val=&quot;001A38A6&quot;/&gt;&lt;wsp:rsid wsp:val=&quot;001B1517&quot;/&gt;&lt;wsp:rsid wsp:val=&quot;001C64A1&quot;/&gt;&lt;wsp:rsid wsp:val=&quot;001D147D&quot;/&gt;&lt;wsp:rsid wsp:val=&quot;002217BC&quot;/&gt;&lt;wsp:rsid wsp:val=&quot;00223913&quot;/&gt;&lt;wsp:rsid wsp:val=&quot;00244035&quot;/&gt;&lt;wsp:rsid wsp:val=&quot;002444C9&quot;/&gt;&lt;wsp:rsid wsp:val=&quot;00256E45&quot;/&gt;&lt;wsp:rsid wsp:val=&quot;002621E5&quot;/&gt;&lt;wsp:rsid wsp:val=&quot;00264DD6&quot;/&gt;&lt;wsp:rsid wsp:val=&quot;00267171&quot;/&gt;&lt;wsp:rsid wsp:val=&quot;00281A4A&quot;/&gt;&lt;wsp:rsid wsp:val=&quot;00287CAA&quot;/&gt;&lt;wsp:rsid wsp:val=&quot;002A1CC7&quot;/&gt;&lt;wsp:rsid wsp:val=&quot;002A2E20&quot;/&gt;&lt;wsp:rsid wsp:val=&quot;002B0A67&quot;/&gt;&lt;wsp:rsid wsp:val=&quot;00307467&quot;/&gt;&lt;wsp:rsid wsp:val=&quot;003144FD&quot;/&gt;&lt;wsp:rsid wsp:val=&quot;003159E9&quot;/&gt;&lt;wsp:rsid wsp:val=&quot;00321358&quot;/&gt;&lt;wsp:rsid wsp:val=&quot;0033457B&quot;/&gt;&lt;wsp:rsid wsp:val=&quot;003345B3&quot;/&gt;&lt;wsp:rsid wsp:val=&quot;00354416&quot;/&gt;&lt;wsp:rsid wsp:val=&quot;00356937&quot;/&gt;&lt;wsp:rsid wsp:val=&quot;00356CBC&quot;/&gt;&lt;wsp:rsid wsp:val=&quot;0038071D&quot;/&gt;&lt;wsp:rsid wsp:val=&quot;00385621&quot;/&gt;&lt;wsp:rsid wsp:val=&quot;003A1B34&quot;/&gt;&lt;wsp:rsid wsp:val=&quot;003E6F71&quot;/&gt;&lt;wsp:rsid wsp:val=&quot;003F66E8&quot;/&gt;&lt;wsp:rsid wsp:val=&quot;003F695F&quot;/&gt;&lt;wsp:rsid wsp:val=&quot;004016E6&quot;/&gt;&lt;wsp:rsid wsp:val=&quot;0040663A&quot;/&gt;&lt;wsp:rsid wsp:val=&quot;0041562F&quot;/&gt;&lt;wsp:rsid wsp:val=&quot;00430651&quot;/&gt;&lt;wsp:rsid wsp:val=&quot;00432E74&quot;/&gt;&lt;wsp:rsid wsp:val=&quot;00432ECA&quot;/&gt;&lt;wsp:rsid wsp:val=&quot;00435336&quot;/&gt;&lt;wsp:rsid wsp:val=&quot;00440896&quot;/&gt;&lt;wsp:rsid wsp:val=&quot;00442443&quot;/&gt;&lt;wsp:rsid wsp:val=&quot;00452671&quot;/&gt;&lt;wsp:rsid wsp:val=&quot;004573A4&quot;/&gt;&lt;wsp:rsid wsp:val=&quot;004766DB&quot;/&gt;&lt;wsp:rsid wsp:val=&quot;004775DC&quot;/&gt;&lt;wsp:rsid wsp:val=&quot;0049590A&quot;/&gt;&lt;wsp:rsid wsp:val=&quot;004A0B44&quot;/&gt;&lt;wsp:rsid wsp:val=&quot;004A53F1&quot;/&gt;&lt;wsp:rsid wsp:val=&quot;004E2459&quot;/&gt;&lt;wsp:rsid wsp:val=&quot;00514559&quot;/&gt;&lt;wsp:rsid wsp:val=&quot;0054062D&quot;/&gt;&lt;wsp:rsid wsp:val=&quot;00554009&quot;/&gt;&lt;wsp:rsid wsp:val=&quot;00562A01&quot;/&gt;&lt;wsp:rsid wsp:val=&quot;00562BFF&quot;/&gt;&lt;wsp:rsid wsp:val=&quot;00570741&quot;/&gt;&lt;wsp:rsid wsp:val=&quot;00593F0F&quot;/&gt;&lt;wsp:rsid wsp:val=&quot;005952A0&quot;/&gt;&lt;wsp:rsid wsp:val=&quot;00595F78&quot;/&gt;&lt;wsp:rsid wsp:val=&quot;005A35D5&quot;/&gt;&lt;wsp:rsid wsp:val=&quot;005B33B3&quot;/&gt;&lt;wsp:rsid wsp:val=&quot;005E1FDE&quot;/&gt;&lt;wsp:rsid wsp:val=&quot;005F0B53&quot;/&gt;&lt;wsp:rsid wsp:val=&quot;005F1E87&quot;/&gt;&lt;wsp:rsid wsp:val=&quot;005F4C98&quot;/&gt;&lt;wsp:rsid wsp:val=&quot;005F7996&quot;/&gt;&lt;wsp:rsid wsp:val=&quot;0061450A&quot;/&gt;&lt;wsp:rsid wsp:val=&quot;00617B58&quot;/&gt;&lt;wsp:rsid wsp:val=&quot;00622708&quot;/&gt;&lt;wsp:rsid wsp:val=&quot;006334F0&quot;/&gt;&lt;wsp:rsid wsp:val=&quot;0064529E&quot;/&gt;&lt;wsp:rsid wsp:val=&quot;00650B21&quot;/&gt;&lt;wsp:rsid wsp:val=&quot;00651F87&quot;/&gt;&lt;wsp:rsid wsp:val=&quot;00653A70&quot;/&gt;&lt;wsp:rsid wsp:val=&quot;00654667&quot;/&gt;&lt;wsp:rsid wsp:val=&quot;00660BB1&quot;/&gt;&lt;wsp:rsid wsp:val=&quot;00667908&quot;/&gt;&lt;wsp:rsid wsp:val=&quot;006713D0&quot;/&gt;&lt;wsp:rsid wsp:val=&quot;00673A6C&quot;/&gt;&lt;wsp:rsid wsp:val=&quot;006800CC&quot;/&gt;&lt;wsp:rsid wsp:val=&quot;00682F93&quot;/&gt;&lt;wsp:rsid wsp:val=&quot;00694E88&quot;/&gt;&lt;wsp:rsid wsp:val=&quot;006A0653&quot;/&gt;&lt;wsp:rsid wsp:val=&quot;006B6C31&quot;/&gt;&lt;wsp:rsid wsp:val=&quot;006C15D5&quot;/&gt;&lt;wsp:rsid wsp:val=&quot;006C2898&quot;/&gt;&lt;wsp:rsid wsp:val=&quot;006C72CC&quot;/&gt;&lt;wsp:rsid wsp:val=&quot;006F220F&quot;/&gt;&lt;wsp:rsid wsp:val=&quot;006F500E&quot;/&gt;&lt;wsp:rsid wsp:val=&quot;00747566&quot;/&gt;&lt;wsp:rsid wsp:val=&quot;00760C13&quot;/&gt;&lt;wsp:rsid wsp:val=&quot;007767B8&quot;/&gt;&lt;wsp:rsid wsp:val=&quot;00786A69&quot;/&gt;&lt;wsp:rsid wsp:val=&quot;00787BCD&quot;/&gt;&lt;wsp:rsid wsp:val=&quot;00796917&quot;/&gt;&lt;wsp:rsid wsp:val=&quot;007A65BE&quot;/&gt;&lt;wsp:rsid wsp:val=&quot;007B3349&quot;/&gt;&lt;wsp:rsid wsp:val=&quot;007B76BD&quot;/&gt;&lt;wsp:rsid wsp:val=&quot;007C20A7&quot;/&gt;&lt;wsp:rsid wsp:val=&quot;007D06F5&quot;/&gt;&lt;wsp:rsid wsp:val=&quot;007D3F58&quot;/&gt;&lt;wsp:rsid wsp:val=&quot;007D772C&quot;/&gt;&lt;wsp:rsid wsp:val=&quot;00811ECD&quot;/&gt;&lt;wsp:rsid wsp:val=&quot;00832134&quot;/&gt;&lt;wsp:rsid wsp:val=&quot;008452CA&quot;/&gt;&lt;wsp:rsid wsp:val=&quot;00845551&quot;/&gt;&lt;wsp:rsid wsp:val=&quot;008472B9&quot;/&gt;&lt;wsp:rsid wsp:val=&quot;00852DDA&quot;/&gt;&lt;wsp:rsid wsp:val=&quot;0087047A&quot;/&gt;&lt;wsp:rsid wsp:val=&quot;0087051B&quot;/&gt;&lt;wsp:rsid wsp:val=&quot;008758FE&quot;/&gt;&lt;wsp:rsid wsp:val=&quot;0088008A&quot;/&gt;&lt;wsp:rsid wsp:val=&quot;00884B2B&quot;/&gt;&lt;wsp:rsid wsp:val=&quot;008B2F84&quot;/&gt;&lt;wsp:rsid wsp:val=&quot;008D1255&quot;/&gt;&lt;wsp:rsid wsp:val=&quot;008E7DD7&quot;/&gt;&lt;wsp:rsid wsp:val=&quot;008F42D8&quot;/&gt;&lt;wsp:rsid wsp:val=&quot;00925C73&quot;/&gt;&lt;wsp:rsid wsp:val=&quot;0093335A&quot;/&gt;&lt;wsp:rsid wsp:val=&quot;009400B2&quot;/&gt;&lt;wsp:rsid wsp:val=&quot;00946043&quot;/&gt;&lt;wsp:rsid wsp:val=&quot;00956F95&quot;/&gt;&lt;wsp:rsid wsp:val=&quot;00957A1C&quot;/&gt;&lt;wsp:rsid wsp:val=&quot;009647DB&quot;/&gt;&lt;wsp:rsid wsp:val=&quot;0096652E&quot;/&gt;&lt;wsp:rsid wsp:val=&quot;00995E44&quot;/&gt;&lt;wsp:rsid wsp:val=&quot;009975B6&quot;/&gt;&lt;wsp:rsid wsp:val=&quot;009D2741&quot;/&gt;&lt;wsp:rsid wsp:val=&quot;009E0793&quot;/&gt;&lt;wsp:rsid wsp:val=&quot;009E0E73&quot;/&gt;&lt;wsp:rsid wsp:val=&quot;009F105D&quot;/&gt;&lt;wsp:rsid wsp:val=&quot;009F1085&quot;/&gt;&lt;wsp:rsid wsp:val=&quot;009F4B62&quot;/&gt;&lt;wsp:rsid wsp:val=&quot;009F62AF&quot;/&gt;&lt;wsp:rsid wsp:val=&quot;00A01DB2&quot;/&gt;&lt;wsp:rsid wsp:val=&quot;00A132F1&quot;/&gt;&lt;wsp:rsid wsp:val=&quot;00A14712&quot;/&gt;&lt;wsp:rsid wsp:val=&quot;00A230A5&quot;/&gt;&lt;wsp:rsid wsp:val=&quot;00A3626F&quot;/&gt;&lt;wsp:rsid wsp:val=&quot;00A51921&quot;/&gt;&lt;wsp:rsid wsp:val=&quot;00A562A1&quot;/&gt;&lt;wsp:rsid wsp:val=&quot;00A67C9A&quot;/&gt;&lt;wsp:rsid wsp:val=&quot;00AB0D1A&quot;/&gt;&lt;wsp:rsid wsp:val=&quot;00AB591D&quot;/&gt;&lt;wsp:rsid wsp:val=&quot;00AC4844&quot;/&gt;&lt;wsp:rsid wsp:val=&quot;00AD545C&quot;/&gt;&lt;wsp:rsid wsp:val=&quot;00AD7125&quot;/&gt;&lt;wsp:rsid wsp:val=&quot;00AE7AA3&quot;/&gt;&lt;wsp:rsid wsp:val=&quot;00B06ED5&quot;/&gt;&lt;wsp:rsid wsp:val=&quot;00B17681&quot;/&gt;&lt;wsp:rsid wsp:val=&quot;00B54120&quot;/&gt;&lt;wsp:rsid wsp:val=&quot;00B65FF9&quot;/&gt;&lt;wsp:rsid wsp:val=&quot;00B7060B&quot;/&gt;&lt;wsp:rsid wsp:val=&quot;00B77CD5&quot;/&gt;&lt;wsp:rsid wsp:val=&quot;00B86320&quot;/&gt;&lt;wsp:rsid wsp:val=&quot;00B95E9E&quot;/&gt;&lt;wsp:rsid wsp:val=&quot;00BA27B1&quot;/&gt;&lt;wsp:rsid wsp:val=&quot;00BB46FE&quot;/&gt;&lt;wsp:rsid wsp:val=&quot;00BB5951&quot;/&gt;&lt;wsp:rsid wsp:val=&quot;00BB5970&quot;/&gt;&lt;wsp:rsid wsp:val=&quot;00BD0ABF&quot;/&gt;&lt;wsp:rsid wsp:val=&quot;00BD2C2B&quot;/&gt;&lt;wsp:rsid wsp:val=&quot;00BE2F9A&quot;/&gt;&lt;wsp:rsid wsp:val=&quot;00BF10AD&quot;/&gt;&lt;wsp:rsid wsp:val=&quot;00C03427&quot;/&gt;&lt;wsp:rsid wsp:val=&quot;00C1418D&quot;/&gt;&lt;wsp:rsid wsp:val=&quot;00C30896&quot;/&gt;&lt;wsp:rsid wsp:val=&quot;00C3220C&quot;/&gt;&lt;wsp:rsid wsp:val=&quot;00C36ACA&quot;/&gt;&lt;wsp:rsid wsp:val=&quot;00C402C9&quot;/&gt;&lt;wsp:rsid wsp:val=&quot;00C456F0&quot;/&gt;&lt;wsp:rsid wsp:val=&quot;00C515AB&quot;/&gt;&lt;wsp:rsid wsp:val=&quot;00C55341&quot;/&gt;&lt;wsp:rsid wsp:val=&quot;00C55CD5&quot;/&gt;&lt;wsp:rsid wsp:val=&quot;00C6374F&quot;/&gt;&lt;wsp:rsid wsp:val=&quot;00C65CC3&quot;/&gt;&lt;wsp:rsid wsp:val=&quot;00C81527&quot;/&gt;&lt;wsp:rsid wsp:val=&quot;00C92953&quot;/&gt;&lt;wsp:rsid wsp:val=&quot;00CA06CF&quot;/&gt;&lt;wsp:rsid wsp:val=&quot;00CD1A61&quot;/&gt;&lt;wsp:rsid wsp:val=&quot;00CD6385&quot;/&gt;&lt;wsp:rsid wsp:val=&quot;00D21507&quot;/&gt;&lt;wsp:rsid wsp:val=&quot;00D22EA3&quot;/&gt;&lt;wsp:rsid wsp:val=&quot;00D2658A&quot;/&gt;&lt;wsp:rsid wsp:val=&quot;00D4180F&quot;/&gt;&lt;wsp:rsid wsp:val=&quot;00D42D4F&quot;/&gt;&lt;wsp:rsid wsp:val=&quot;00D51941&quot;/&gt;&lt;wsp:rsid wsp:val=&quot;00D62B40&quot;/&gt;&lt;wsp:rsid wsp:val=&quot;00D734DB&quot;/&gt;&lt;wsp:rsid wsp:val=&quot;00DC7ECD&quot;/&gt;&lt;wsp:rsid wsp:val=&quot;00DD43CD&quot;/&gt;&lt;wsp:rsid wsp:val=&quot;00DD4628&quot;/&gt;&lt;wsp:rsid wsp:val=&quot;00E16D80&quot;/&gt;&lt;wsp:rsid wsp:val=&quot;00E17D70&quot;/&gt;&lt;wsp:rsid wsp:val=&quot;00E329C2&quot;/&gt;&lt;wsp:rsid wsp:val=&quot;00E37A75&quot;/&gt;&lt;wsp:rsid wsp:val=&quot;00E61444&quot;/&gt;&lt;wsp:rsid wsp:val=&quot;00E65EC9&quot;/&gt;&lt;wsp:rsid wsp:val=&quot;00E702DE&quot;/&gt;&lt;wsp:rsid wsp:val=&quot;00E72277&quot;/&gt;&lt;wsp:rsid wsp:val=&quot;00E92992&quot;/&gt;&lt;wsp:rsid wsp:val=&quot;00E97FA5&quot;/&gt;&lt;wsp:rsid wsp:val=&quot;00EA2555&quot;/&gt;&lt;wsp:rsid wsp:val=&quot;00EA45EA&quot;/&gt;&lt;wsp:rsid wsp:val=&quot;00EB0300&quot;/&gt;&lt;wsp:rsid wsp:val=&quot;00EB1279&quot;/&gt;&lt;wsp:rsid wsp:val=&quot;00EC4197&quot;/&gt;&lt;wsp:rsid wsp:val=&quot;00ED2EB1&quot;/&gt;&lt;wsp:rsid wsp:val=&quot;00EE0C15&quot;/&gt;&lt;wsp:rsid wsp:val=&quot;00F002FB&quot;/&gt;&lt;wsp:rsid wsp:val=&quot;00F033B1&quot;/&gt;&lt;wsp:rsid wsp:val=&quot;00F03E3D&quot;/&gt;&lt;wsp:rsid wsp:val=&quot;00F36678&quot;/&gt;&lt;wsp:rsid wsp:val=&quot;00F376D1&quot;/&gt;&lt;wsp:rsid wsp:val=&quot;00F46BBC&quot;/&gt;&lt;wsp:rsid wsp:val=&quot;00F50654&quot;/&gt;&lt;wsp:rsid wsp:val=&quot;00F56C49&quot;/&gt;&lt;wsp:rsid wsp:val=&quot;00F572F7&quot;/&gt;&lt;wsp:rsid wsp:val=&quot;00F83F84&quot;/&gt;&lt;wsp:rsid wsp:val=&quot;00F95956&quot;/&gt;&lt;wsp:rsid wsp:val=&quot;00FB251D&quot;/&gt;&lt;wsp:rsid wsp:val=&quot;00FB27C3&quot;/&gt;&lt;wsp:rsid wsp:val=&quot;00FC6FA8&quot;/&gt;&lt;wsp:rsid wsp:val=&quot;00FF78A9&quot;/&gt;&lt;/wsp:rsids&gt;&lt;/w:docPr&gt;&lt;w:body&gt;&lt;w:p wsp:rsidR=&quot;00000000&quot; wsp:rsidRDefault=&quot;002444C9&quot;&gt;&lt;m:oMathPara&gt;&lt;m:oMath&gt;&lt;m:sSub&gt;&lt;m:sSubPr&gt;&lt;m:ctrlPr&gt;&lt;w:rPr&gt;&lt;w:rFonts w:ascii=&quot;Cambria Math&quot; w:fareast=&quot;Calibri&quot; w:h-ansi=&quot;Cambria Math&quot;/&gt;&lt;wx:font wx:val=&quot;Cambria Math&quot;/&gt;&lt;w:b-cs/&gt;&lt;w:i/&gt;&lt;w:sz w:val=&quot;24&quot;/&gt;&lt;w:sz-cs w:val=&quot;24&quot;/&gt;&lt;w:lang w:val=&quot;EN-US&quot;/&gt;&lt;/w:rPr&gt;&lt;/m:ctrlPr&gt;&lt;/m:sSubPr&gt;&lt;m:e&gt;&lt;m:r&gt;&lt;m:rPr&gt;&lt;m:sty m:val=&quot;bi&quot;/&gt;&lt;/m:rPr&gt;&lt;w:rPr&gt;&lt;w:rFonts w:ascii=&quot;Cambria Math&quot; w:fareast=&quot;Calibri&quot; w:h-ansi=&quot;Cambria Math&quot;/&gt;&lt;wx:font wx:val=&quot;Cambria Math&quot;/&gt;&lt;w:b/&gt;&lt;w:i/&gt;&lt;w:sz w:val=&quot;24&quot;/&gt;&lt;w:sz-cs w:val=&quot;24&quot;/&gt;&lt;w:lang w:val=&quot;EN-US&quot;/&gt;&lt;/w:rPr&gt;&lt;m:t&gt;z&lt;/m:t&gt;&lt;/m:r&gt;&lt;/m:e&gt;&lt;m:sub&gt;&lt;m:r&gt;&lt;w:rPr&gt;&lt;w:rFonts w:ascii=&quot;Cambria Math&quot; w:fareast=&quot;Calibri&quot; w:h-ansi=&quot;Cambria Math&quot;/&gt;&lt;wx:font wx:val=&quot;Cambria Math&quot;/&gt;&lt;w:i/&gt;&lt;w:sz w:val=&quot;24&quot;/&gt;&lt;w:sz-cs w:val=&quot;24&quot;/&gt;&lt;w:lang w:val=&quot;EN-US&quot;/&gt;&lt;/w:rPr&gt;&lt;m:t&gt;m&lt;/m:t&gt;&lt;/m:r&gt;&lt;/m:sub&gt;&lt;/m:sSub&gt;&lt;m:r&gt;&lt;w:rPr&gt;&lt;w:rFonts w:ascii=&quot;Cambria Math&quot; w:fareast=&quot;Calibri&quot; w:h-ansi=&quot;Cambria Math&quot;/&gt;&lt;wx:font wx:val=&quot;Cambria Math&quot;/&gt;&lt;w:i/&gt;&lt;w:sz w:val=&quot;24&quot;/&gt;&lt;w:sz-cs w:val=&quot;24&quot;/&gt;&lt;w:lang w:val=&quot;EN-US&quot;/&gt;&lt;/w:rPr&gt;&lt;m:t&gt;=&lt;/m:t&gt;&lt;/m:r&gt;&lt;m:sSub&gt;&lt;m:sSubPr&gt;&lt;m:ctrlPr&gt;&lt;w:rPr&gt;&lt;w:rFonts w:ascii=&quot;Cambria Math&quot; w:fareast=&quot;Calibri&quot; w:h-ansi=&quot;Cambria Math&quot;/&gt;&lt;wx:font wx:val=&quot;Cambria Math&quot;/&gt;&lt;w:b-cs/&gt;&lt;w:i/&gt;&lt;w:sz w:val=&quot;24&quot;/&gt;&lt;w:sz-cs w:val=&quot;24&quot;/&gt;&lt;w:lang w:val=&quot;EN-US&quot;/&gt;&lt;/w:rPr&gt;&lt;/m:ctrlPr&gt;&lt;/m:sSubPr&gt;&lt;m:e&gt;&lt;m:r&gt;&lt;m:rPr&gt;&lt;m:sty m:val=&quot;bi&quot;/&gt;&lt;/m:rPr&gt;&lt;w:rPr&gt;&lt;w:rFonts w:ascii=&quot;Cambria Math&quot; w:fareast=&quot;Calibri&quot; w:h-ansi=&quot;Cambria Math&quot;/&gt;&lt;wx:font wx:val=&quot;Cambria Math&quot;/&gt;&lt;w:b/&gt;&lt;w:i/&gt;&lt;w:sz w:val=&quot;24&quot;/&gt;&lt;w:sz-cs w:val=&quot;24&quot;/&gt;&lt;w:lang w:val=&quot;EN-US&quot;/&gt;&lt;/w:rPr&gt;&lt;m:t&gt;x&lt;/m:t&gt;&lt;/m:r&gt;&lt;/m:e&gt;&lt;m:sub&gt;&lt;m:r&gt;&lt;w:rPr&gt;&lt;w:rFonts w:ascii=&quot;Cambria Math&quot; w:fareast=&quot;Calibri&quot; w:h-ansi=&quot;Cambria Math&quot;/&gt;&lt;wx:font wx:val=&quot;Cambria Math&quot;/&gt;&lt;w:i/&gt;&lt;w:sz w:val=&quot;24&quot;/&gt;&lt;w:sz-cs w:val=&quot;24&quot;/&gt;&lt;w:lang w:val=&quot;EN-US&quot;/&gt;&lt;/w:rPr&gt;&lt;m:t&gt;m&lt;/m:t&gt;&lt;/m:r&gt;&lt;/m:sub&gt;&lt;/m:sSub&gt;&lt;m:r&gt;&lt;w:rPr&gt;&lt;w:rFonts w:ascii=&quot;Cambria Math&quot; w:fareast=&quot;Calibri&quot; w:h-ansi=&quot;Cambria Math&quot;/&gt;&lt;wx:font wx:val=&quot;Cambria Math&quot;/&gt;&lt;w:i/&gt;&lt;w:sz w:val=&quot;24&quot;/&gt;&lt;w:sz-cs w:val=&quot;24&quot;/&gt;&lt;w:lang w:val=&quot;EN-US&quot;/&gt;&lt;/w:rPr&gt;&lt;m:t&gt;-  &lt;/m:t&gt;&lt;/m:r&gt;&lt;m:sSub&gt;&lt;m:sSubPr&gt;&lt;m:ctrlPr&gt;&lt;w:rPr&gt;&lt;w:rFonts w:ascii=&quot;Cambria Math&quot; w:fareast=&quot;Calibri&quot; w:h-ansi=&quot;Cambria Math&quot;/&gt;&lt;wx:font wx:val=&quot;Cambria Math&quot;/&gt;&lt;w:b-cs/&gt;&lt;w:i/&gt;&lt;w:sz w:val=&quot;24&quot;/&gt;&lt;w:sz-cs w:val=&quot;24&quot;/&gt;&lt;w:lang w:val=&quot;EN-US&quot;/&gt;&lt;/w:rPr&gt;&lt;/m:ctrlPr&gt;&lt;/m:sSubPr&gt;&lt;m:e&gt;&lt;m:acc&gt;&lt;m:accPr&gt;&lt;m:chr m:val=&quot;?…&quot;/&gt;&lt;m:ctrlPr&gt;&lt;w:rPr&gt;&lt;w:rFonts w:ascii=&quot;Cambria Math&quot; w:fareast=&quot;Calibri&quot; w:h-ansi=&quot;Cambria Math&quot;/&gt;&lt;wx:font wx:val=&quot;Cambria Math&quot;/&gt;&lt;w:b/&gt;&lt;w:b-cs/&gt;&lt;w:i/&gt;&lt;w:sz w:val=&quot;24&quot;/&gt;&lt;w:sz-cs w:val=&quot;24&quot;/&gt;&lt;w:lang w:val=&quot;EN-US&quot;/&gt;&lt;/w:rPr&gt;&lt;/m:ctrlPr&gt;&lt;/m:accPr&gt;&lt;m:e&gt;&lt;m:r&gt;&lt;m:rPr&gt;&lt;m:sty m:val=&quot;bi&quot;/&gt;&lt;/m:rPr&gt;&lt;w:rPr&gt;&lt;w:rFonts w:ascii=&quot;Cambria Math&quot; w:fareast=&quot;Calibri&quot; w:h-ansi=&quot;Cambria Math&quot;/&gt;&lt;wx:font wx:val=&quot;Cambria Math&quot;/&gt;&lt;w:b/&gt;&lt;w:i/&gt;&lt;w:sz w:val=&quot;24&quot;/&gt;&lt;w:sz-cs w:val=&quot;24&quot;/&gt;&lt;w:lang w:val=&quot;EN-US&quot;/&gt;&lt;/w:rPr&gt;&lt;m:t&gt;x&lt;/m:t&gt;&lt;/m:r&gt;&lt;/m:e&gt;&lt;/m:acc&gt;&lt;/m:e&gt;&lt;m:sub&gt;&lt;m:r&gt;&lt;w:rPr&gt;&lt;w:rFonts w:ascii=&quot;Cambria Math&quot; w:fareast=&quot;Calibri&quot; w:h-ansi=&quot;Cambria Math&quot;/&gt;&lt;wx:font wx:val=&quot;Cambria Math&quot;/&gt;&lt;w:i/&gt;&lt;w:sz w:val=&quot;24&quot;/&gt;&lt;w:sz-cs w:val=&quot;24&quot;/&gt;&lt;w:lang w:val=&quot;EN-US&quot;/&gt;&lt;/w:rPr&gt;&lt;m:t&gt;m&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3" o:title="" chromakey="white"/>
          </v:shape>
        </w:pict>
      </w:r>
    </w:p>
    <w:p w:rsidR="00F533E9" w:rsidRPr="00281A4A" w:rsidRDefault="00F533E9" w:rsidP="00281A4A">
      <w:pPr>
        <w:jc w:val="both"/>
        <w:rPr>
          <w:sz w:val="24"/>
          <w:szCs w:val="24"/>
          <w:lang w:val="en-US"/>
        </w:rPr>
      </w:pPr>
    </w:p>
    <w:p w:rsidR="00F533E9" w:rsidRDefault="00F533E9" w:rsidP="00281A4A">
      <w:pPr>
        <w:jc w:val="both"/>
        <w:rPr>
          <w:sz w:val="24"/>
          <w:szCs w:val="24"/>
          <w:lang w:val="en-US"/>
        </w:rPr>
      </w:pPr>
      <w:r w:rsidRPr="00281A4A">
        <w:rPr>
          <w:sz w:val="24"/>
          <w:szCs w:val="24"/>
          <w:lang w:val="en-US"/>
        </w:rPr>
        <w:lastRenderedPageBreak/>
        <w:t xml:space="preserve">The set of obtained vectors </w:t>
      </w:r>
      <m:oMath>
        <m:sSub>
          <m:sSubPr>
            <m:ctrlPr>
              <w:rPr>
                <w:rFonts w:ascii="Cambria Math" w:hAnsi="Cambria Math"/>
                <w:sz w:val="24"/>
                <w:szCs w:val="24"/>
                <w:lang w:val="en-US"/>
              </w:rPr>
            </m:ctrlPr>
          </m:sSubPr>
          <m:e>
            <m:r>
              <m:rPr>
                <m:sty m:val="p"/>
              </m:rPr>
              <w:rPr>
                <w:rFonts w:ascii="Cambria Math" w:hAnsi="Cambria Math"/>
                <w:sz w:val="24"/>
                <w:szCs w:val="24"/>
                <w:lang w:val="en-US"/>
              </w:rPr>
              <m:t>z</m:t>
            </m:r>
          </m:e>
          <m:sub>
            <m:r>
              <m:rPr>
                <m:sty m:val="p"/>
              </m:rPr>
              <w:rPr>
                <w:rFonts w:ascii="Cambria Math" w:hAnsi="Cambria Math"/>
                <w:sz w:val="24"/>
                <w:szCs w:val="24"/>
                <w:lang w:val="en-US"/>
              </w:rPr>
              <m:t>m</m:t>
            </m:r>
          </m:sub>
        </m:sSub>
      </m:oMath>
      <w:r w:rsidRPr="00281A4A">
        <w:rPr>
          <w:sz w:val="24"/>
          <w:szCs w:val="24"/>
          <w:lang w:val="en-US"/>
        </w:rPr>
        <w:t xml:space="preserve"> composes the zero mean matrix </w:t>
      </w:r>
      <m:oMath>
        <m:r>
          <m:rPr>
            <m:sty m:val="p"/>
          </m:rPr>
          <w:rPr>
            <w:rFonts w:ascii="Cambria Math" w:hAnsi="Cambria Math"/>
            <w:sz w:val="24"/>
            <w:szCs w:val="24"/>
            <w:lang w:val="en-US"/>
          </w:rPr>
          <m:t>Z</m:t>
        </m:r>
      </m:oMath>
      <w:r w:rsidRPr="00281A4A">
        <w:rPr>
          <w:sz w:val="24"/>
          <w:szCs w:val="24"/>
          <w:lang w:val="en-US"/>
        </w:rPr>
        <w:t xml:space="preserve">, then the covariance matrix  </w:t>
      </w:r>
      <m:oMath>
        <m:sSub>
          <m:sSubPr>
            <m:ctrlPr>
              <w:rPr>
                <w:rFonts w:ascii="Cambria Math" w:hAnsi="Cambria Math"/>
                <w:sz w:val="24"/>
                <w:szCs w:val="24"/>
                <w:lang w:val="en-US"/>
              </w:rPr>
            </m:ctrlPr>
          </m:sSubPr>
          <m:e>
            <m:r>
              <m:rPr>
                <m:sty m:val="p"/>
              </m:rPr>
              <w:rPr>
                <w:rFonts w:ascii="Cambria Math" w:hAnsi="Cambria Math"/>
                <w:sz w:val="24"/>
                <w:szCs w:val="24"/>
                <w:lang w:val="en-US"/>
              </w:rPr>
              <m:t>V</m:t>
            </m:r>
          </m:e>
          <m:sub>
            <m:r>
              <m:rPr>
                <m:sty m:val="p"/>
              </m:rPr>
              <w:rPr>
                <w:rFonts w:ascii="Cambria Math" w:hAnsi="Cambria Math"/>
                <w:sz w:val="24"/>
                <w:szCs w:val="24"/>
                <w:lang w:val="en-US"/>
              </w:rPr>
              <m:t>xx</m:t>
            </m:r>
          </m:sub>
        </m:sSub>
      </m:oMath>
      <w:r w:rsidRPr="00281A4A">
        <w:rPr>
          <w:sz w:val="24"/>
          <w:szCs w:val="24"/>
          <w:lang w:val="en-US"/>
        </w:rPr>
        <w:t xml:space="preserve"> can be calculated as follows </w:t>
      </w:r>
    </w:p>
    <w:p w:rsidR="00F533E9" w:rsidRPr="004539D4" w:rsidRDefault="00F533E9" w:rsidP="00281A4A">
      <w:pPr>
        <w:jc w:val="both"/>
        <w:rPr>
          <w:bCs/>
          <w:sz w:val="24"/>
          <w:szCs w:val="24"/>
          <w:lang w:val="en-US"/>
        </w:rPr>
      </w:pPr>
      <w:r w:rsidRPr="00281A4A">
        <w:rPr>
          <w:sz w:val="24"/>
          <w:szCs w:val="24"/>
          <w:lang w:val="en-US"/>
        </w:rPr>
        <w:br/>
      </w:r>
      <m:oMathPara>
        <m:oMath>
          <m:sSub>
            <m:sSubPr>
              <m:ctrlPr>
                <w:rPr>
                  <w:rFonts w:ascii="Cambria Math" w:hAnsi="Cambria Math"/>
                  <w:bCs/>
                  <w:i/>
                  <w:sz w:val="24"/>
                  <w:szCs w:val="24"/>
                  <w:lang w:val="en-US"/>
                </w:rPr>
              </m:ctrlPr>
            </m:sSubPr>
            <m:e>
              <m:r>
                <m:rPr>
                  <m:sty m:val="bi"/>
                </m:rPr>
                <w:rPr>
                  <w:rFonts w:ascii="Cambria Math" w:hAnsi="Cambria Math"/>
                  <w:sz w:val="24"/>
                  <w:szCs w:val="24"/>
                  <w:lang w:val="en-US"/>
                </w:rPr>
                <m:t>V</m:t>
              </m:r>
            </m:e>
            <m:sub>
              <m:r>
                <w:rPr>
                  <w:rFonts w:ascii="Cambria Math" w:hAnsi="Cambria Math"/>
                  <w:sz w:val="24"/>
                  <w:szCs w:val="24"/>
                  <w:lang w:val="en-US"/>
                </w:rPr>
                <m:t xml:space="preserve">xx </m:t>
              </m:r>
            </m:sub>
          </m:sSub>
          <m:r>
            <w:rPr>
              <w:rFonts w:ascii="Cambria Math" w:hAnsi="Cambria Math"/>
              <w:sz w:val="24"/>
              <w:szCs w:val="24"/>
              <w:lang w:val="en-US"/>
            </w:rPr>
            <m:t>=</m:t>
          </m:r>
          <m:f>
            <m:fPr>
              <m:ctrlPr>
                <w:rPr>
                  <w:rFonts w:ascii="Cambria Math" w:hAnsi="Cambria Math"/>
                  <w:bCs/>
                  <w:i/>
                  <w:sz w:val="24"/>
                  <w:szCs w:val="24"/>
                  <w:lang w:val="en-US"/>
                </w:rPr>
              </m:ctrlPr>
            </m:fPr>
            <m:num>
              <m:r>
                <w:rPr>
                  <w:rFonts w:ascii="Cambria Math" w:hAnsi="Cambria Math"/>
                  <w:sz w:val="24"/>
                  <w:szCs w:val="24"/>
                  <w:lang w:val="en-US"/>
                </w:rPr>
                <m:t>1</m:t>
              </m:r>
            </m:num>
            <m:den>
              <m:r>
                <w:rPr>
                  <w:rFonts w:ascii="Cambria Math" w:hAnsi="Cambria Math"/>
                  <w:sz w:val="24"/>
                  <w:szCs w:val="24"/>
                  <w:lang w:val="en-US"/>
                </w:rPr>
                <m:t>N</m:t>
              </m:r>
            </m:den>
          </m:f>
          <m:r>
            <m:rPr>
              <m:sty m:val="bi"/>
            </m:rPr>
            <w:rPr>
              <w:rFonts w:ascii="Cambria Math" w:hAnsi="Cambria Math"/>
              <w:sz w:val="24"/>
              <w:szCs w:val="24"/>
              <w:lang w:val="en-US"/>
            </w:rPr>
            <m:t>Z</m:t>
          </m:r>
          <m:sSup>
            <m:sSupPr>
              <m:ctrlPr>
                <w:rPr>
                  <w:rFonts w:ascii="Cambria Math" w:hAnsi="Cambria Math"/>
                  <w:b/>
                  <w:bCs/>
                  <w:i/>
                  <w:sz w:val="24"/>
                  <w:szCs w:val="24"/>
                  <w:lang w:val="en-US"/>
                </w:rPr>
              </m:ctrlPr>
            </m:sSupPr>
            <m:e>
              <m:r>
                <m:rPr>
                  <m:sty m:val="bi"/>
                </m:rPr>
                <w:rPr>
                  <w:rFonts w:ascii="Cambria Math" w:hAnsi="Cambria Math"/>
                  <w:sz w:val="24"/>
                  <w:szCs w:val="24"/>
                  <w:lang w:val="en-US"/>
                </w:rPr>
                <m:t>Z</m:t>
              </m:r>
            </m:e>
            <m:sup>
              <m:r>
                <m:rPr>
                  <m:sty m:val="bi"/>
                </m:rPr>
                <w:rPr>
                  <w:rFonts w:ascii="Cambria Math" w:hAnsi="Cambria Math"/>
                  <w:sz w:val="24"/>
                  <w:szCs w:val="24"/>
                  <w:lang w:val="en-US"/>
                </w:rPr>
                <m:t>T</m:t>
              </m:r>
            </m:sup>
          </m:sSup>
        </m:oMath>
      </m:oMathPara>
    </w:p>
    <w:p w:rsidR="00F533E9" w:rsidRDefault="00F533E9" w:rsidP="00281A4A">
      <w:pPr>
        <w:jc w:val="both"/>
        <w:rPr>
          <w:sz w:val="24"/>
          <w:szCs w:val="24"/>
          <w:lang w:val="en-US"/>
        </w:rPr>
      </w:pPr>
    </w:p>
    <w:p w:rsidR="00F533E9" w:rsidRDefault="00F533E9" w:rsidP="00281A4A">
      <w:pPr>
        <w:jc w:val="both"/>
        <w:rPr>
          <w:sz w:val="24"/>
          <w:szCs w:val="24"/>
          <w:lang w:val="en-US"/>
        </w:rPr>
      </w:pPr>
      <w:r w:rsidRPr="003159E9">
        <w:rPr>
          <w:sz w:val="24"/>
          <w:szCs w:val="24"/>
          <w:lang w:val="en-US"/>
        </w:rPr>
        <w:t>For MOS based on correlation analysis, instead of calculate the zero mean samples, to obtain the correlation matrix</w:t>
      </w:r>
      <w:r w:rsidRPr="00281A4A">
        <w:rPr>
          <w:sz w:val="24"/>
          <w:szCs w:val="24"/>
          <w:lang w:val="en-US"/>
        </w:rPr>
        <w:t xml:space="preserve"> </w:t>
      </w:r>
      <m:oMath>
        <m:sSub>
          <m:sSubPr>
            <m:ctrlPr>
              <w:rPr>
                <w:rFonts w:ascii="Cambria Math" w:hAnsi="Cambria Math"/>
                <w:sz w:val="24"/>
                <w:szCs w:val="24"/>
                <w:lang w:val="en-US"/>
              </w:rPr>
            </m:ctrlPr>
          </m:sSubPr>
          <m:e>
            <m:r>
              <m:rPr>
                <m:sty m:val="p"/>
              </m:rPr>
              <w:rPr>
                <w:rFonts w:ascii="Cambria Math" w:hAnsi="Cambria Math"/>
                <w:sz w:val="24"/>
                <w:szCs w:val="24"/>
                <w:lang w:val="en-US"/>
              </w:rPr>
              <m:t>R</m:t>
            </m:r>
          </m:e>
          <m:sub>
            <m:r>
              <m:rPr>
                <m:sty m:val="p"/>
              </m:rPr>
              <w:rPr>
                <w:rFonts w:ascii="Cambria Math" w:hAnsi="Cambria Math"/>
                <w:sz w:val="24"/>
                <w:szCs w:val="24"/>
                <w:lang w:val="en-US"/>
              </w:rPr>
              <m:t xml:space="preserve">xx </m:t>
            </m:r>
          </m:sub>
        </m:sSub>
      </m:oMath>
      <w:r w:rsidRPr="003159E9">
        <w:rPr>
          <w:sz w:val="24"/>
          <w:szCs w:val="24"/>
          <w:lang w:val="en-US"/>
        </w:rPr>
        <w:t>, it is required, for each variable, to make the standard deviation unitary as follows</w:t>
      </w:r>
    </w:p>
    <w:p w:rsidR="00F533E9" w:rsidRPr="003159E9" w:rsidRDefault="00F533E9" w:rsidP="00281A4A">
      <w:pPr>
        <w:jc w:val="both"/>
        <w:rPr>
          <w:bCs/>
          <w:sz w:val="24"/>
          <w:szCs w:val="24"/>
          <w:lang w:val="en-US"/>
        </w:rPr>
      </w:pPr>
      <w:r w:rsidRPr="00281A4A">
        <w:rPr>
          <w:sz w:val="24"/>
          <w:szCs w:val="24"/>
          <w:lang w:val="en-US"/>
        </w:rPr>
        <w:br/>
      </w:r>
      <w:r w:rsidR="005E1DFE">
        <w:pict>
          <v:shape id="_x0000_i1040" type="#_x0000_t75" style="width:81pt;height:25.7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oNotEmbedSystemFonts/&gt;&lt;w:defaultTabStop w:val=&quot;720&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072DD3&quot;/&gt;&lt;wsp:rsid wsp:val=&quot;0002656C&quot;/&gt;&lt;wsp:rsid wsp:val=&quot;00031D60&quot;/&gt;&lt;wsp:rsid wsp:val=&quot;0004066A&quot;/&gt;&lt;wsp:rsid wsp:val=&quot;00050257&quot;/&gt;&lt;wsp:rsid wsp:val=&quot;00051B6D&quot;/&gt;&lt;wsp:rsid wsp:val=&quot;000531A5&quot;/&gt;&lt;wsp:rsid wsp:val=&quot;00056365&quot;/&gt;&lt;wsp:rsid wsp:val=&quot;00072DD3&quot;/&gt;&lt;wsp:rsid wsp:val=&quot;000744BA&quot;/&gt;&lt;wsp:rsid wsp:val=&quot;00081570&quot;/&gt;&lt;wsp:rsid wsp:val=&quot;000B2E1B&quot;/&gt;&lt;wsp:rsid wsp:val=&quot;000B3D10&quot;/&gt;&lt;wsp:rsid wsp:val=&quot;000B5092&quot;/&gt;&lt;wsp:rsid wsp:val=&quot;000D06DC&quot;/&gt;&lt;wsp:rsid wsp:val=&quot;000D2AFE&quot;/&gt;&lt;wsp:rsid wsp:val=&quot;000D6F45&quot;/&gt;&lt;wsp:rsid wsp:val=&quot;000F2793&quot;/&gt;&lt;wsp:rsid wsp:val=&quot;00131E1E&quot;/&gt;&lt;wsp:rsid wsp:val=&quot;0013288F&quot;/&gt;&lt;wsp:rsid wsp:val=&quot;00145FD8&quot;/&gt;&lt;wsp:rsid wsp:val=&quot;00160097&quot;/&gt;&lt;wsp:rsid wsp:val=&quot;00163610&quot;/&gt;&lt;wsp:rsid wsp:val=&quot;00173561&quot;/&gt;&lt;wsp:rsid wsp:val=&quot;00191CBF&quot;/&gt;&lt;wsp:rsid wsp:val=&quot;001939C7&quot;/&gt;&lt;wsp:rsid wsp:val=&quot;001A38A6&quot;/&gt;&lt;wsp:rsid wsp:val=&quot;001B1517&quot;/&gt;&lt;wsp:rsid wsp:val=&quot;001C64A1&quot;/&gt;&lt;wsp:rsid wsp:val=&quot;001D147D&quot;/&gt;&lt;wsp:rsid wsp:val=&quot;002217BC&quot;/&gt;&lt;wsp:rsid wsp:val=&quot;00223913&quot;/&gt;&lt;wsp:rsid wsp:val=&quot;00244035&quot;/&gt;&lt;wsp:rsid wsp:val=&quot;00256E45&quot;/&gt;&lt;wsp:rsid wsp:val=&quot;002621E5&quot;/&gt;&lt;wsp:rsid wsp:val=&quot;00264DD6&quot;/&gt;&lt;wsp:rsid wsp:val=&quot;00267171&quot;/&gt;&lt;wsp:rsid wsp:val=&quot;00281A4A&quot;/&gt;&lt;wsp:rsid wsp:val=&quot;00287CAA&quot;/&gt;&lt;wsp:rsid wsp:val=&quot;002A1CC7&quot;/&gt;&lt;wsp:rsid wsp:val=&quot;002A2E20&quot;/&gt;&lt;wsp:rsid wsp:val=&quot;002B0A67&quot;/&gt;&lt;wsp:rsid wsp:val=&quot;00307467&quot;/&gt;&lt;wsp:rsid wsp:val=&quot;003144FD&quot;/&gt;&lt;wsp:rsid wsp:val=&quot;003159E9&quot;/&gt;&lt;wsp:rsid wsp:val=&quot;00321358&quot;/&gt;&lt;wsp:rsid wsp:val=&quot;0033457B&quot;/&gt;&lt;wsp:rsid wsp:val=&quot;003345B3&quot;/&gt;&lt;wsp:rsid wsp:val=&quot;00354416&quot;/&gt;&lt;wsp:rsid wsp:val=&quot;00356937&quot;/&gt;&lt;wsp:rsid wsp:val=&quot;00356CBC&quot;/&gt;&lt;wsp:rsid wsp:val=&quot;0038071D&quot;/&gt;&lt;wsp:rsid wsp:val=&quot;00385621&quot;/&gt;&lt;wsp:rsid wsp:val=&quot;003A1B34&quot;/&gt;&lt;wsp:rsid wsp:val=&quot;003E6F71&quot;/&gt;&lt;wsp:rsid wsp:val=&quot;003F66E8&quot;/&gt;&lt;wsp:rsid wsp:val=&quot;003F695F&quot;/&gt;&lt;wsp:rsid wsp:val=&quot;004016E6&quot;/&gt;&lt;wsp:rsid wsp:val=&quot;0040663A&quot;/&gt;&lt;wsp:rsid wsp:val=&quot;0041562F&quot;/&gt;&lt;wsp:rsid wsp:val=&quot;00430651&quot;/&gt;&lt;wsp:rsid wsp:val=&quot;00432E74&quot;/&gt;&lt;wsp:rsid wsp:val=&quot;00432ECA&quot;/&gt;&lt;wsp:rsid wsp:val=&quot;00435336&quot;/&gt;&lt;wsp:rsid wsp:val=&quot;00440896&quot;/&gt;&lt;wsp:rsid wsp:val=&quot;00442443&quot;/&gt;&lt;wsp:rsid wsp:val=&quot;00452671&quot;/&gt;&lt;wsp:rsid wsp:val=&quot;004573A4&quot;/&gt;&lt;wsp:rsid wsp:val=&quot;004766DB&quot;/&gt;&lt;wsp:rsid wsp:val=&quot;004775DC&quot;/&gt;&lt;wsp:rsid wsp:val=&quot;0049590A&quot;/&gt;&lt;wsp:rsid wsp:val=&quot;004A0B44&quot;/&gt;&lt;wsp:rsid wsp:val=&quot;004A53F1&quot;/&gt;&lt;wsp:rsid wsp:val=&quot;004E2459&quot;/&gt;&lt;wsp:rsid wsp:val=&quot;00514559&quot;/&gt;&lt;wsp:rsid wsp:val=&quot;0054062D&quot;/&gt;&lt;wsp:rsid wsp:val=&quot;00554009&quot;/&gt;&lt;wsp:rsid wsp:val=&quot;00562A01&quot;/&gt;&lt;wsp:rsid wsp:val=&quot;00562BFF&quot;/&gt;&lt;wsp:rsid wsp:val=&quot;00570741&quot;/&gt;&lt;wsp:rsid wsp:val=&quot;00593F0F&quot;/&gt;&lt;wsp:rsid wsp:val=&quot;005952A0&quot;/&gt;&lt;wsp:rsid wsp:val=&quot;00595F78&quot;/&gt;&lt;wsp:rsid wsp:val=&quot;005A35D5&quot;/&gt;&lt;wsp:rsid wsp:val=&quot;005B33B3&quot;/&gt;&lt;wsp:rsid wsp:val=&quot;005E1FDE&quot;/&gt;&lt;wsp:rsid wsp:val=&quot;005F0B53&quot;/&gt;&lt;wsp:rsid wsp:val=&quot;005F1E87&quot;/&gt;&lt;wsp:rsid wsp:val=&quot;005F4C98&quot;/&gt;&lt;wsp:rsid wsp:val=&quot;005F7996&quot;/&gt;&lt;wsp:rsid wsp:val=&quot;0061450A&quot;/&gt;&lt;wsp:rsid wsp:val=&quot;00617B58&quot;/&gt;&lt;wsp:rsid wsp:val=&quot;00622708&quot;/&gt;&lt;wsp:rsid wsp:val=&quot;006334F0&quot;/&gt;&lt;wsp:rsid wsp:val=&quot;0064529E&quot;/&gt;&lt;wsp:rsid wsp:val=&quot;00650B21&quot;/&gt;&lt;wsp:rsid wsp:val=&quot;00651F87&quot;/&gt;&lt;wsp:rsid wsp:val=&quot;00653A70&quot;/&gt;&lt;wsp:rsid wsp:val=&quot;00654667&quot;/&gt;&lt;wsp:rsid wsp:val=&quot;00660BB1&quot;/&gt;&lt;wsp:rsid wsp:val=&quot;00667908&quot;/&gt;&lt;wsp:rsid wsp:val=&quot;006713D0&quot;/&gt;&lt;wsp:rsid wsp:val=&quot;00673A6C&quot;/&gt;&lt;wsp:rsid wsp:val=&quot;006800CC&quot;/&gt;&lt;wsp:rsid wsp:val=&quot;00682F93&quot;/&gt;&lt;wsp:rsid wsp:val=&quot;00694E88&quot;/&gt;&lt;wsp:rsid wsp:val=&quot;006A0653&quot;/&gt;&lt;wsp:rsid wsp:val=&quot;006B6C31&quot;/&gt;&lt;wsp:rsid wsp:val=&quot;006C15D5&quot;/&gt;&lt;wsp:rsid wsp:val=&quot;006C2898&quot;/&gt;&lt;wsp:rsid wsp:val=&quot;006C72CC&quot;/&gt;&lt;wsp:rsid wsp:val=&quot;006F220F&quot;/&gt;&lt;wsp:rsid wsp:val=&quot;006F500E&quot;/&gt;&lt;wsp:rsid wsp:val=&quot;00747566&quot;/&gt;&lt;wsp:rsid wsp:val=&quot;00760C13&quot;/&gt;&lt;wsp:rsid wsp:val=&quot;007767B8&quot;/&gt;&lt;wsp:rsid wsp:val=&quot;00786A69&quot;/&gt;&lt;wsp:rsid wsp:val=&quot;00787BCD&quot;/&gt;&lt;wsp:rsid wsp:val=&quot;00796917&quot;/&gt;&lt;wsp:rsid wsp:val=&quot;007A65BE&quot;/&gt;&lt;wsp:rsid wsp:val=&quot;007B3349&quot;/&gt;&lt;wsp:rsid wsp:val=&quot;007B76BD&quot;/&gt;&lt;wsp:rsid wsp:val=&quot;007C20A7&quot;/&gt;&lt;wsp:rsid wsp:val=&quot;007D06F5&quot;/&gt;&lt;wsp:rsid wsp:val=&quot;007D3F58&quot;/&gt;&lt;wsp:rsid wsp:val=&quot;007D772C&quot;/&gt;&lt;wsp:rsid wsp:val=&quot;00811ECD&quot;/&gt;&lt;wsp:rsid wsp:val=&quot;00832134&quot;/&gt;&lt;wsp:rsid wsp:val=&quot;008452CA&quot;/&gt;&lt;wsp:rsid wsp:val=&quot;00845551&quot;/&gt;&lt;wsp:rsid wsp:val=&quot;008472B9&quot;/&gt;&lt;wsp:rsid wsp:val=&quot;00852DDA&quot;/&gt;&lt;wsp:rsid wsp:val=&quot;0087047A&quot;/&gt;&lt;wsp:rsid wsp:val=&quot;0087051B&quot;/&gt;&lt;wsp:rsid wsp:val=&quot;008758FE&quot;/&gt;&lt;wsp:rsid wsp:val=&quot;0088008A&quot;/&gt;&lt;wsp:rsid wsp:val=&quot;00884B2B&quot;/&gt;&lt;wsp:rsid wsp:val=&quot;008B2F84&quot;/&gt;&lt;wsp:rsid wsp:val=&quot;008D1255&quot;/&gt;&lt;wsp:rsid wsp:val=&quot;008E7DD7&quot;/&gt;&lt;wsp:rsid wsp:val=&quot;008E7F88&quot;/&gt;&lt;wsp:rsid wsp:val=&quot;008F42D8&quot;/&gt;&lt;wsp:rsid wsp:val=&quot;00925C73&quot;/&gt;&lt;wsp:rsid wsp:val=&quot;0093335A&quot;/&gt;&lt;wsp:rsid wsp:val=&quot;009400B2&quot;/&gt;&lt;wsp:rsid wsp:val=&quot;00946043&quot;/&gt;&lt;wsp:rsid wsp:val=&quot;00956F95&quot;/&gt;&lt;wsp:rsid wsp:val=&quot;00957A1C&quot;/&gt;&lt;wsp:rsid wsp:val=&quot;009647DB&quot;/&gt;&lt;wsp:rsid wsp:val=&quot;0096652E&quot;/&gt;&lt;wsp:rsid wsp:val=&quot;00995E44&quot;/&gt;&lt;wsp:rsid wsp:val=&quot;009975B6&quot;/&gt;&lt;wsp:rsid wsp:val=&quot;009D2741&quot;/&gt;&lt;wsp:rsid wsp:val=&quot;009E0793&quot;/&gt;&lt;wsp:rsid wsp:val=&quot;009E0E73&quot;/&gt;&lt;wsp:rsid wsp:val=&quot;009F105D&quot;/&gt;&lt;wsp:rsid wsp:val=&quot;009F1085&quot;/&gt;&lt;wsp:rsid wsp:val=&quot;009F4B62&quot;/&gt;&lt;wsp:rsid wsp:val=&quot;009F62AF&quot;/&gt;&lt;wsp:rsid wsp:val=&quot;00A01DB2&quot;/&gt;&lt;wsp:rsid wsp:val=&quot;00A132F1&quot;/&gt;&lt;wsp:rsid wsp:val=&quot;00A14712&quot;/&gt;&lt;wsp:rsid wsp:val=&quot;00A230A5&quot;/&gt;&lt;wsp:rsid wsp:val=&quot;00A3626F&quot;/&gt;&lt;wsp:rsid wsp:val=&quot;00A51921&quot;/&gt;&lt;wsp:rsid wsp:val=&quot;00A562A1&quot;/&gt;&lt;wsp:rsid wsp:val=&quot;00A67C9A&quot;/&gt;&lt;wsp:rsid wsp:val=&quot;00AB0D1A&quot;/&gt;&lt;wsp:rsid wsp:val=&quot;00AB591D&quot;/&gt;&lt;wsp:rsid wsp:val=&quot;00AC4844&quot;/&gt;&lt;wsp:rsid wsp:val=&quot;00AD545C&quot;/&gt;&lt;wsp:rsid wsp:val=&quot;00AD7125&quot;/&gt;&lt;wsp:rsid wsp:val=&quot;00AE7AA3&quot;/&gt;&lt;wsp:rsid wsp:val=&quot;00B06ED5&quot;/&gt;&lt;wsp:rsid wsp:val=&quot;00B17681&quot;/&gt;&lt;wsp:rsid wsp:val=&quot;00B54120&quot;/&gt;&lt;wsp:rsid wsp:val=&quot;00B65FF9&quot;/&gt;&lt;wsp:rsid wsp:val=&quot;00B7060B&quot;/&gt;&lt;wsp:rsid wsp:val=&quot;00B77CD5&quot;/&gt;&lt;wsp:rsid wsp:val=&quot;00B86320&quot;/&gt;&lt;wsp:rsid wsp:val=&quot;00B95E9E&quot;/&gt;&lt;wsp:rsid wsp:val=&quot;00BA27B1&quot;/&gt;&lt;wsp:rsid wsp:val=&quot;00BB46FE&quot;/&gt;&lt;wsp:rsid wsp:val=&quot;00BB5951&quot;/&gt;&lt;wsp:rsid wsp:val=&quot;00BB5970&quot;/&gt;&lt;wsp:rsid wsp:val=&quot;00BD0ABF&quot;/&gt;&lt;wsp:rsid wsp:val=&quot;00BD2C2B&quot;/&gt;&lt;wsp:rsid wsp:val=&quot;00BE2F9A&quot;/&gt;&lt;wsp:rsid wsp:val=&quot;00BF10AD&quot;/&gt;&lt;wsp:rsid wsp:val=&quot;00C03427&quot;/&gt;&lt;wsp:rsid wsp:val=&quot;00C1418D&quot;/&gt;&lt;wsp:rsid wsp:val=&quot;00C30896&quot;/&gt;&lt;wsp:rsid wsp:val=&quot;00C3220C&quot;/&gt;&lt;wsp:rsid wsp:val=&quot;00C36ACA&quot;/&gt;&lt;wsp:rsid wsp:val=&quot;00C402C9&quot;/&gt;&lt;wsp:rsid wsp:val=&quot;00C456F0&quot;/&gt;&lt;wsp:rsid wsp:val=&quot;00C515AB&quot;/&gt;&lt;wsp:rsid wsp:val=&quot;00C55341&quot;/&gt;&lt;wsp:rsid wsp:val=&quot;00C55CD5&quot;/&gt;&lt;wsp:rsid wsp:val=&quot;00C6374F&quot;/&gt;&lt;wsp:rsid wsp:val=&quot;00C65CC3&quot;/&gt;&lt;wsp:rsid wsp:val=&quot;00C81527&quot;/&gt;&lt;wsp:rsid wsp:val=&quot;00C92953&quot;/&gt;&lt;wsp:rsid wsp:val=&quot;00CA06CF&quot;/&gt;&lt;wsp:rsid wsp:val=&quot;00CD1A61&quot;/&gt;&lt;wsp:rsid wsp:val=&quot;00CD6385&quot;/&gt;&lt;wsp:rsid wsp:val=&quot;00D21507&quot;/&gt;&lt;wsp:rsid wsp:val=&quot;00D22EA3&quot;/&gt;&lt;wsp:rsid wsp:val=&quot;00D2658A&quot;/&gt;&lt;wsp:rsid wsp:val=&quot;00D4180F&quot;/&gt;&lt;wsp:rsid wsp:val=&quot;00D42D4F&quot;/&gt;&lt;wsp:rsid wsp:val=&quot;00D51941&quot;/&gt;&lt;wsp:rsid wsp:val=&quot;00D62B40&quot;/&gt;&lt;wsp:rsid wsp:val=&quot;00D734DB&quot;/&gt;&lt;wsp:rsid wsp:val=&quot;00DC7ECD&quot;/&gt;&lt;wsp:rsid wsp:val=&quot;00DD43CD&quot;/&gt;&lt;wsp:rsid wsp:val=&quot;00DD4628&quot;/&gt;&lt;wsp:rsid wsp:val=&quot;00E16D80&quot;/&gt;&lt;wsp:rsid wsp:val=&quot;00E17D70&quot;/&gt;&lt;wsp:rsid wsp:val=&quot;00E329C2&quot;/&gt;&lt;wsp:rsid wsp:val=&quot;00E37A75&quot;/&gt;&lt;wsp:rsid wsp:val=&quot;00E61444&quot;/&gt;&lt;wsp:rsid wsp:val=&quot;00E65EC9&quot;/&gt;&lt;wsp:rsid wsp:val=&quot;00E702DE&quot;/&gt;&lt;wsp:rsid wsp:val=&quot;00E72277&quot;/&gt;&lt;wsp:rsid wsp:val=&quot;00E92992&quot;/&gt;&lt;wsp:rsid wsp:val=&quot;00E97FA5&quot;/&gt;&lt;wsp:rsid wsp:val=&quot;00EA2555&quot;/&gt;&lt;wsp:rsid wsp:val=&quot;00EA45EA&quot;/&gt;&lt;wsp:rsid wsp:val=&quot;00EB0300&quot;/&gt;&lt;wsp:rsid wsp:val=&quot;00EB1279&quot;/&gt;&lt;wsp:rsid wsp:val=&quot;00EC4197&quot;/&gt;&lt;wsp:rsid wsp:val=&quot;00ED2EB1&quot;/&gt;&lt;wsp:rsid wsp:val=&quot;00EE0C15&quot;/&gt;&lt;wsp:rsid wsp:val=&quot;00F002FB&quot;/&gt;&lt;wsp:rsid wsp:val=&quot;00F033B1&quot;/&gt;&lt;wsp:rsid wsp:val=&quot;00F03E3D&quot;/&gt;&lt;wsp:rsid wsp:val=&quot;00F36678&quot;/&gt;&lt;wsp:rsid wsp:val=&quot;00F376D1&quot;/&gt;&lt;wsp:rsid wsp:val=&quot;00F46BBC&quot;/&gt;&lt;wsp:rsid wsp:val=&quot;00F50654&quot;/&gt;&lt;wsp:rsid wsp:val=&quot;00F56C49&quot;/&gt;&lt;wsp:rsid wsp:val=&quot;00F572F7&quot;/&gt;&lt;wsp:rsid wsp:val=&quot;00F83F84&quot;/&gt;&lt;wsp:rsid wsp:val=&quot;00F95956&quot;/&gt;&lt;wsp:rsid wsp:val=&quot;00FB251D&quot;/&gt;&lt;wsp:rsid wsp:val=&quot;00FB27C3&quot;/&gt;&lt;wsp:rsid wsp:val=&quot;00FC6FA8&quot;/&gt;&lt;wsp:rsid wsp:val=&quot;00FF78A9&quot;/&gt;&lt;/wsp:rsids&gt;&lt;/w:docPr&gt;&lt;w:body&gt;&lt;w:p wsp:rsidR=&quot;00000000&quot; wsp:rsidRDefault=&quot;008E7F88&quot;&gt;&lt;m:oMathPara&gt;&lt;m:oMath&gt;&lt;m:sSub&gt;&lt;m:sSubPr&gt;&lt;m:ctrlPr&gt;&lt;w:rPr&gt;&lt;w:rFonts w:ascii=&quot;Cambria Math&quot; w:fareast=&quot;Calibri&quot; w:h-ansi=&quot;Cambria Math&quot;/&gt;&lt;wx:font wx:val=&quot;Cambria Math&quot;/&gt;&lt;w:b-cs/&gt;&lt;w:i/&gt;&lt;w:sz w:val=&quot;24&quot;/&gt;&lt;w:sz-cs w:val=&quot;24&quot;/&gt;&lt;w:lang w:val=&quot;EN-US&quot;/&gt;&lt;/w:rPr&gt;&lt;/m:ctrlPr&gt;&lt;/m:sSubPr&gt;&lt;m:e&gt;&lt;m:r&gt;&lt;m:rPr&gt;&lt;m:sty m:val=&quot;bi&quot;/&gt;&lt;/m:rPr&gt;&lt;w:rPr&gt;&lt;w:rFonts w:ascii=&quot;Cambria Math&quot; w:fareast=&quot;Calibri&quot; w:h-ansi=&quot;Cambria Math&quot;/&gt;&lt;wx:font wx:val=&quot;Cambria Math&quot;/&gt;&lt;w:b/&gt;&lt;w:i/&gt;&lt;w:sz w:val=&quot;24&quot;/&gt;&lt;w:sz-cs w:val=&quot;24&quot;/&gt;&lt;w:lang w:val=&quot;EN-US&quot;/&gt;&lt;/w:rPr&gt;&lt;m:t&gt;s&lt;/m:t&gt;&lt;/m:r&gt;&lt;/m:e&gt;&lt;m:sub&gt;&lt;m:r&gt;&lt;w:rPr&gt;&lt;w:rFonts w:ascii=&quot;Cambria Math&quot; w:fareast=&quot;Calibri&quot; w:h-ansi=&quot;Cambria Math&quot;/&gt;&lt;wx:font wx:val=&quot;Cambria Math&quot;/&gt;&lt;w:i/&gt;&lt;w:sz w:val=&quot;24&quot;/&gt;&lt;w:sz-cs w:val=&quot;24&quot;/&gt;&lt;w:lang w:val=&quot;EN-US&quot;/&gt;&lt;/w:rPr&gt;&lt;m:t&gt;m&lt;/m:t&gt;&lt;/m:r&gt;&lt;/m:sub&gt;&lt;/m:sSub&gt;&lt;m:r&gt;&lt;w:rPr&gt;&lt;w:rFonts w:ascii=&quot;Cambria Math&quot; w:fareast=&quot;Calibri&quot; w:h-ansi=&quot;Cambria Math&quot;/&gt;&lt;wx:font wx:val=&quot;Cambria Math&quot;/&gt;&lt;w:i/&gt;&lt;w:sz w:val=&quot;24&quot;/&gt;&lt;w:sz-cs w:val=&quot;24&quot;/&gt;&lt;w:lang w:val=&quot;EN-US&quot;/&gt;&lt;/w:rPr&gt;&lt;m:t&gt;=&lt;/m:t&gt;&lt;/m:r&gt;&lt;m:f&gt;&lt;m:fPr&gt;&lt;m:ctrlPr&gt;&lt;w:rPr&gt;&lt;w:rFonts w:ascii=&quot;Cambria Math&quot; w:fareast=&quot;Calibri&quot; w:h-ansi=&quot;Cambria Math&quot;/&gt;&lt;wx:font wx:val=&quot;Cambria Math&quot;/&gt;&lt;w:b-cs/&gt;&lt;w:i/&gt;&lt;w:sz w:val=&quot;24&quot;/&gt;&lt;w:sz-cs w:val=&quot;24&quot;/&gt;&lt;w:lang w:val=&quot;EN-US&quot;/&gt;&lt;/w:rPr&gt;&lt;/m:ctrlPr&gt;&lt;/m:fPr&gt;&lt;m:num&gt;&lt;m:sSub&gt;&lt;m:sSubPr&gt;&lt;m:ctrlPr&gt;&lt;w:rPr&gt;&lt;w:rFonts w:ascii=&quot;Cambria Math&quot; w:fareast=&quot;Calibri&quot; w:h-ansi=&quot;Cambria Math&quot;/&gt;&lt;wx:font wx:val=&quot;Cambria Math&quot;/&gt;&lt;w:b-cs/&gt;&lt;w:i/&gt;&lt;w:sz w:val=&quot;24&quot;/&gt;&lt;w:sz-cs w:val=&quot;24&quot;/&gt;&lt;w:lang w:val=&quot;EN-US&quot;/&gt;&lt;/w:rPr&gt;&lt;/m:ctrlPr&gt;&lt;/m:sSubPr&gt;&lt;m:e&gt;&lt;m:r&gt;&lt;m:rPr&gt;&lt;m:sty m:val=&quot;bi&quot;/&gt;&lt;/m:rPr&gt;&lt;w:rPr&gt;&lt;w:rFonts w:ascii=&quot;Cambria Math&quot; w:fareast=&quot;Calibri&quot; w:h-ansi=&quot;Cambria Math&quot;/&gt;&lt;wx:font wx:val=&quot;Cambria Math&quot;/&gt;&lt;w:b/&gt;&lt;w:i/&gt;&lt;w:sz w:val=&quot;24&quot;/&gt;&lt;w:sz-cs w:val=&quot;24&quot;/&gt;&lt;w:lang w:val=&quot;EN-US&quot;/&gt;&lt;/w:rPr&gt;&lt;m:t&gt;x&lt;/m:t&gt;&lt;/m:r&gt;&lt;/m:e&gt;&lt;m:sub&gt;&lt;m:r&gt;&lt;w:rPr&gt;&lt;w:rFonts w:ascii=&quot;Cambria Math&quot; w:fareast=&quot;Calibri&quot; w:h-ansi=&quot;Cambria Math&quot;/&gt;&lt;wx:font wx:val=&quot;Cambria Math&quot;/&gt;&lt;w:i/&gt;&lt;w:sz w:val=&quot;24&quot;/&gt;&lt;w:sz-cs w:val=&quot;24&quot;/&gt;&lt;w:lang w:val=&quot;EN-US&quot;/&gt;&lt;/w:rPr&gt;&lt;m:t&gt;m&lt;/m:t&gt;&lt;/m:r&gt;&lt;/m:sub&gt;&lt;/m:sSub&gt;&lt;m:r&gt;&lt;w:rPr&gt;&lt;w:rFonts w:ascii=&quot;Cambria Math&quot; w:fareast=&quot;Calibri&quot; w:h-ansi=&quot;Cambria Math&quot;/&gt;&lt;wx:font wx:val=&quot;Cambria Math&quot;/&gt;&lt;w:i/&gt;&lt;w:sz w:val=&quot;24&quot;/&gt;&lt;w:sz-cs w:val=&quot;24&quot;/&gt;&lt;w:lang w:val=&quot;EN-US&quot;/&gt;&lt;/w:rPr&gt;&lt;m:t&gt;-  &lt;/m:t&gt;&lt;/m:r&gt;&lt;m:sSub&gt;&lt;m:sSubPr&gt;&lt;m:ctrlPr&gt;&lt;w:rPr&gt;&lt;w:rFonts w:ascii=&quot;Cambria Math&quot; w:fareast=&quot;Calibri&quot; w:h-ansi=&quot;Cambria Math&quot;/&gt;&lt;wx:font wx:val=&quot;Cambria Math&quot;/&gt;&lt;w:b-cs/&gt;&lt;w:i/&gt;&lt;w:sz w:val=&quot;24&quot;/&gt;&lt;w:sz-cs w:val=&quot;24&quot;/&gt;&lt;w:lang w:val=&quot;EN-US&quot;/&gt;&lt;/w:rPr&gt;&lt;/m:ctrlPr&gt;&lt;/m:sSubPr&gt;&lt;m:e&gt;&lt;m:acc&gt;&lt;m:accPr&gt;&lt;m:chr m:val=&quot;?…&quot;/&gt;&lt;m:ctrlPr&gt;&lt;w:rPr&gt;&lt;w:rFonts w:ascii=&quot;Cambria Math&quot; w:fareast=&quot;Calibri&quot; w:h-ansi=&quot;Cambria Math&quot;/&gt;&lt;wx:font wx:val=&quot;Cambria Math&quot;/&gt;&lt;w:b/&gt;&lt;w:b-cs/&gt;&lt;w:i/&gt;&lt;w:sz w:val=&quot;24&quot;/&gt;&lt;w:sz-cs w:val=&quot;24&quot;/&gt;&lt;w:lang w:val=&quot;EN-US&quot;/&gt;&lt;/w:rPr&gt;&lt;/m:ctrlPr&gt;&lt;/m:accPr&gt;&lt;m:e&gt;&lt;m:r&gt;&lt;m:rPr&gt;&lt;m:sty m:val=&quot;bi&quot;/&gt;&lt;/m:rPr&gt;&lt;w:rPr&gt;&lt;w:rFonts w:ascii=&quot;Cambria Math&quot; w:fareast=&quot;Calibri&quot; w:h-ansi=&quot;Cambria Math&quot;/&gt;&lt;wx:font wx:val=&quot;Cambria Math&quot;/&gt;&lt;w:b/&gt;&lt;w:i/&gt;&lt;w:sz w:val=&quot;24&quot;/&gt;&lt;w:sz-cs w:val=&quot;24&quot;/&gt;&lt;w:lang w:val=&quot;EN-US&quot;/&gt;&lt;/w:rPr&gt;&lt;m:t&gt;x&lt;/m:t&gt;&lt;/m:r&gt;&lt;/m:e&gt;&lt;/m:acc&gt;&lt;/m:e&gt;&lt;m:sub&gt;&lt;m:r&gt;&lt;w:rPr&gt;&lt;w:rFonts w:ascii=&quot;Cambria Math&quot; w:fareast=&quot;Calibri&quot; w:h-ansi=&quot;Cambria Math&quot;/&gt;&lt;wx:font wx:val=&quot;Cambria Math&quot;/&gt;&lt;w:i/&gt;&lt;w:sz w:val=&quot;24&quot;/&gt;&lt;w:sz-cs w:val=&quot;24&quot;/&gt;&lt;w:lang w:val=&quot;EN-US&quot;/&gt;&lt;/w:rPr&gt;&lt;m:t&gt;m&lt;/m:t&gt;&lt;/m:r&gt;&lt;/m:sub&gt;&lt;/m:sSub&gt;&lt;/m:num&gt;&lt;m:den&gt;&lt;m:sSub&gt;&lt;m:sSubPr&gt;&lt;m:ctrlPr&gt;&lt;w:rPr&gt;&lt;w:rFonts w:ascii=&quot;Cambria Math&quot; w:fareast=&quot;Calibri&quot; w:h-ansi=&quot;Cambria Math&quot;/&gt;&lt;wx:font wx:val=&quot;Cambria Math&quot;/&gt;&lt;w:b-cs/&gt;&lt;w:i/&gt;&lt;w:sz w:val=&quot;24&quot;/&gt;&lt;w:sz-cs w:val=&quot;24&quot;/&gt;&lt;w:lang w:val=&quot;EN-US&quot;/&gt;&lt;/w:rPr&gt;&lt;/m:ctrlPr&gt;&lt;/m:sSubPr&gt;&lt;m:e&gt;&lt;m:r&gt;&lt;w:rPr&gt;&lt;w:rFonts w:ascii=&quot;Cambria Math&quot; w:fareast=&quot;Calibri&quot; w:h-ansi=&quot;Cambria Math&quot;/&gt;&lt;wx:font wx:val=&quot;Cambria Math&quot;/&gt;&lt;w:i/&gt;&lt;w:sz w:val=&quot;24&quot;/&gt;&lt;w:sz-cs w:val=&quot;24&quot;/&gt;&lt;w:lang w:val=&quot;EN-US&quot;/&gt;&lt;/w:rPr&gt;&lt;m:t&gt;??&lt;/m:t&gt;&lt;/m:r&gt;&lt;/m:e&gt;&lt;m:sub&gt;&lt;m:r&gt;&lt;w:rPr&gt;&lt;w:rFonts w:ascii=&quot;Cambria Math&quot; w:fareast=&quot;Calibri&quot; w:h-ansi=&quot;Cambria Math&quot;/&gt;&lt;wx:font wx:val=&quot;Cambria Math&quot;/&gt;&lt;w:i/&gt;&lt;w:sz w:val=&quot;24&quot;/&gt;&lt;w:sz-cs w:val=&quot;24&quot;/&gt;&lt;w:lang w:val=&quot;EN-US&quot;/&gt;&lt;/w:rPr&gt;&lt;m:t&gt;m&lt;/m:t&gt;&lt;/m:r&gt;&lt;/m:sub&gt;&lt;/m:sSub&gt;&lt;/m:den&gt;&lt;/m:f&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4" o:title="" chromakey="white"/>
          </v:shape>
        </w:pict>
      </w:r>
    </w:p>
    <w:p w:rsidR="00F533E9" w:rsidRDefault="00F533E9" w:rsidP="00072DD3">
      <w:pPr>
        <w:autoSpaceDE w:val="0"/>
        <w:autoSpaceDN w:val="0"/>
        <w:adjustRightInd w:val="0"/>
        <w:spacing w:after="200"/>
        <w:ind w:left="363"/>
        <w:rPr>
          <w:sz w:val="24"/>
          <w:szCs w:val="24"/>
          <w:lang w:val="en-US"/>
        </w:rPr>
      </w:pPr>
    </w:p>
    <w:p w:rsidR="00F533E9" w:rsidRDefault="00F533E9" w:rsidP="00281A4A">
      <w:pPr>
        <w:jc w:val="both"/>
        <w:rPr>
          <w:sz w:val="24"/>
          <w:szCs w:val="24"/>
          <w:lang w:val="en-US"/>
        </w:rPr>
      </w:pPr>
      <w:r w:rsidRPr="003159E9">
        <w:rPr>
          <w:sz w:val="24"/>
          <w:szCs w:val="24"/>
          <w:lang w:val="en-US"/>
        </w:rPr>
        <w:t>The set of vectors</w:t>
      </w:r>
      <w:r w:rsidRPr="00281A4A">
        <w:rPr>
          <w:sz w:val="24"/>
          <w:szCs w:val="24"/>
          <w:lang w:val="en-US"/>
        </w:rPr>
        <w:t xml:space="preserve"> </w:t>
      </w:r>
      <m:oMath>
        <m:sSub>
          <m:sSubPr>
            <m:ctrlPr>
              <w:rPr>
                <w:rFonts w:ascii="Cambria Math" w:hAnsi="Cambria Math"/>
                <w:sz w:val="24"/>
                <w:szCs w:val="24"/>
                <w:lang w:val="en-US"/>
              </w:rPr>
            </m:ctrlPr>
          </m:sSubPr>
          <m:e>
            <m:r>
              <m:rPr>
                <m:sty m:val="p"/>
              </m:rPr>
              <w:rPr>
                <w:rFonts w:ascii="Cambria Math" w:hAnsi="Cambria Math"/>
                <w:sz w:val="24"/>
                <w:szCs w:val="24"/>
                <w:lang w:val="en-US"/>
              </w:rPr>
              <m:t>s</m:t>
            </m:r>
          </m:e>
          <m:sub>
            <m:r>
              <m:rPr>
                <m:sty m:val="p"/>
              </m:rPr>
              <w:rPr>
                <w:rFonts w:ascii="Cambria Math" w:hAnsi="Cambria Math"/>
                <w:sz w:val="24"/>
                <w:szCs w:val="24"/>
                <w:lang w:val="en-US"/>
              </w:rPr>
              <m:t>m</m:t>
            </m:r>
          </m:sub>
        </m:sSub>
      </m:oMath>
      <w:r w:rsidRPr="00281A4A">
        <w:rPr>
          <w:sz w:val="24"/>
          <w:szCs w:val="24"/>
          <w:lang w:val="en-US"/>
        </w:rPr>
        <w:t xml:space="preserve"> </w:t>
      </w:r>
      <w:r w:rsidRPr="003159E9">
        <w:rPr>
          <w:sz w:val="24"/>
          <w:szCs w:val="24"/>
          <w:lang w:val="en-US"/>
        </w:rPr>
        <w:t>composes the matrix</w:t>
      </w:r>
      <w:r w:rsidRPr="00281A4A">
        <w:rPr>
          <w:sz w:val="24"/>
          <w:szCs w:val="24"/>
          <w:lang w:val="en-US"/>
        </w:rPr>
        <w:t xml:space="preserve"> </w:t>
      </w:r>
      <m:oMath>
        <m:r>
          <m:rPr>
            <m:sty m:val="p"/>
          </m:rPr>
          <w:rPr>
            <w:rFonts w:ascii="Cambria Math" w:hAnsi="Cambria Math"/>
            <w:sz w:val="24"/>
            <w:szCs w:val="24"/>
            <w:lang w:val="en-US"/>
          </w:rPr>
          <m:t>S</m:t>
        </m:r>
      </m:oMath>
      <w:r w:rsidRPr="00281A4A">
        <w:rPr>
          <w:sz w:val="24"/>
          <w:szCs w:val="24"/>
          <w:lang w:val="en-US"/>
        </w:rPr>
        <w:t xml:space="preserve">, </w:t>
      </w:r>
      <w:r w:rsidRPr="003159E9">
        <w:rPr>
          <w:sz w:val="24"/>
          <w:szCs w:val="24"/>
          <w:lang w:val="en-US"/>
        </w:rPr>
        <w:t>then the correlation matrix</w:t>
      </w:r>
      <w:r w:rsidRPr="00281A4A">
        <w:rPr>
          <w:sz w:val="24"/>
          <w:szCs w:val="24"/>
          <w:lang w:val="en-US"/>
        </w:rPr>
        <w:t xml:space="preserve"> </w:t>
      </w:r>
      <m:oMath>
        <m:sSub>
          <m:sSubPr>
            <m:ctrlPr>
              <w:rPr>
                <w:rFonts w:ascii="Cambria Math" w:hAnsi="Cambria Math"/>
                <w:sz w:val="24"/>
                <w:szCs w:val="24"/>
                <w:lang w:val="en-US"/>
              </w:rPr>
            </m:ctrlPr>
          </m:sSubPr>
          <m:e>
            <m:r>
              <m:rPr>
                <m:sty m:val="p"/>
              </m:rPr>
              <w:rPr>
                <w:rFonts w:ascii="Cambria Math" w:hAnsi="Cambria Math"/>
                <w:sz w:val="24"/>
                <w:szCs w:val="24"/>
                <w:lang w:val="en-US"/>
              </w:rPr>
              <m:t>R</m:t>
            </m:r>
          </m:e>
          <m:sub>
            <m:r>
              <m:rPr>
                <m:sty m:val="p"/>
              </m:rPr>
              <w:rPr>
                <w:rFonts w:ascii="Cambria Math" w:hAnsi="Cambria Math"/>
                <w:sz w:val="24"/>
                <w:szCs w:val="24"/>
                <w:lang w:val="en-US"/>
              </w:rPr>
              <m:t xml:space="preserve">xx </m:t>
            </m:r>
          </m:sub>
        </m:sSub>
      </m:oMath>
      <w:r w:rsidRPr="003159E9">
        <w:rPr>
          <w:sz w:val="24"/>
          <w:szCs w:val="24"/>
          <w:lang w:val="en-US"/>
        </w:rPr>
        <w:t xml:space="preserve"> can be calculated via</w:t>
      </w:r>
      <w:r w:rsidRPr="00281A4A">
        <w:rPr>
          <w:sz w:val="24"/>
          <w:szCs w:val="24"/>
          <w:lang w:val="en-US"/>
        </w:rPr>
        <w:t xml:space="preserve"> </w:t>
      </w:r>
      <w:r w:rsidRPr="00281A4A">
        <w:rPr>
          <w:sz w:val="24"/>
          <w:szCs w:val="24"/>
          <w:lang w:val="en-US"/>
        </w:rPr>
        <w:br/>
      </w:r>
      <w:r>
        <w:rPr>
          <w:sz w:val="24"/>
          <w:szCs w:val="24"/>
          <w:lang w:val="en-US"/>
        </w:rPr>
        <w:t xml:space="preserve">. </w:t>
      </w:r>
      <w:r w:rsidRPr="00281A4A">
        <w:rPr>
          <w:sz w:val="24"/>
          <w:szCs w:val="24"/>
          <w:lang w:val="en-US"/>
        </w:rPr>
        <w:t xml:space="preserve">Once the  </w:t>
      </w:r>
      <m:oMath>
        <m:sSub>
          <m:sSubPr>
            <m:ctrlPr>
              <w:rPr>
                <w:rFonts w:ascii="Cambria Math" w:hAnsi="Cambria Math"/>
                <w:sz w:val="24"/>
                <w:szCs w:val="24"/>
                <w:lang w:val="en-US"/>
              </w:rPr>
            </m:ctrlPr>
          </m:sSubPr>
          <m:e>
            <m:r>
              <m:rPr>
                <m:sty m:val="p"/>
              </m:rPr>
              <w:rPr>
                <w:rFonts w:ascii="Cambria Math" w:hAnsi="Cambria Math"/>
                <w:sz w:val="24"/>
                <w:szCs w:val="24"/>
                <w:lang w:val="en-US"/>
              </w:rPr>
              <m:t>V</m:t>
            </m:r>
          </m:e>
          <m:sub>
            <m:r>
              <m:rPr>
                <m:sty m:val="p"/>
              </m:rPr>
              <w:rPr>
                <w:rFonts w:ascii="Cambria Math" w:hAnsi="Cambria Math"/>
                <w:sz w:val="24"/>
                <w:szCs w:val="24"/>
                <w:lang w:val="en-US"/>
              </w:rPr>
              <m:t xml:space="preserve">xx </m:t>
            </m:r>
          </m:sub>
        </m:sSub>
      </m:oMath>
      <w:r w:rsidRPr="003159E9">
        <w:rPr>
          <w:sz w:val="24"/>
          <w:szCs w:val="24"/>
          <w:lang w:val="en-US"/>
        </w:rPr>
        <w:t xml:space="preserve"> </w:t>
      </w:r>
      <w:r w:rsidRPr="00281A4A">
        <w:rPr>
          <w:sz w:val="24"/>
          <w:szCs w:val="24"/>
          <w:lang w:val="en-US"/>
        </w:rPr>
        <w:t xml:space="preserve">or </w:t>
      </w:r>
      <m:oMath>
        <m:sSub>
          <m:sSubPr>
            <m:ctrlPr>
              <w:rPr>
                <w:rFonts w:ascii="Cambria Math" w:hAnsi="Cambria Math"/>
                <w:sz w:val="24"/>
                <w:szCs w:val="24"/>
                <w:lang w:val="en-US"/>
              </w:rPr>
            </m:ctrlPr>
          </m:sSubPr>
          <m:e>
            <m:r>
              <m:rPr>
                <m:sty m:val="p"/>
              </m:rPr>
              <w:rPr>
                <w:rFonts w:ascii="Cambria Math" w:hAnsi="Cambria Math"/>
                <w:sz w:val="24"/>
                <w:szCs w:val="24"/>
                <w:lang w:val="en-US"/>
              </w:rPr>
              <m:t>R</m:t>
            </m:r>
          </m:e>
          <m:sub>
            <m:r>
              <m:rPr>
                <m:sty m:val="p"/>
              </m:rPr>
              <w:rPr>
                <w:rFonts w:ascii="Cambria Math" w:hAnsi="Cambria Math"/>
                <w:sz w:val="24"/>
                <w:szCs w:val="24"/>
                <w:lang w:val="en-US"/>
              </w:rPr>
              <m:t xml:space="preserve">xx </m:t>
            </m:r>
          </m:sub>
        </m:sSub>
      </m:oMath>
      <w:r w:rsidRPr="003159E9">
        <w:rPr>
          <w:sz w:val="24"/>
          <w:szCs w:val="24"/>
          <w:lang w:val="en-US"/>
        </w:rPr>
        <w:t xml:space="preserve"> </w:t>
      </w:r>
      <w:r w:rsidRPr="00281A4A">
        <w:rPr>
          <w:sz w:val="24"/>
          <w:szCs w:val="24"/>
          <w:lang w:val="en-US"/>
        </w:rPr>
        <w:t xml:space="preserve">have been obtained for MOS in order to anomaly detection, for the sake of simplicity, we refer to </w:t>
      </w:r>
      <m:oMath>
        <m:sSub>
          <m:sSubPr>
            <m:ctrlPr>
              <w:rPr>
                <w:rFonts w:ascii="Cambria Math" w:hAnsi="Cambria Math"/>
                <w:sz w:val="24"/>
                <w:szCs w:val="24"/>
                <w:lang w:val="en-US"/>
              </w:rPr>
            </m:ctrlPr>
          </m:sSubPr>
          <m:e>
            <m:r>
              <m:rPr>
                <m:sty m:val="p"/>
              </m:rPr>
              <w:rPr>
                <w:rFonts w:ascii="Cambria Math" w:hAnsi="Cambria Math"/>
                <w:sz w:val="24"/>
                <w:szCs w:val="24"/>
                <w:lang w:val="en-US"/>
              </w:rPr>
              <m:t>V</m:t>
            </m:r>
          </m:e>
          <m:sub>
            <m:r>
              <m:rPr>
                <m:sty m:val="p"/>
              </m:rPr>
              <w:rPr>
                <w:rFonts w:ascii="Cambria Math" w:hAnsi="Cambria Math"/>
                <w:sz w:val="24"/>
                <w:szCs w:val="24"/>
                <w:lang w:val="en-US"/>
              </w:rPr>
              <m:t xml:space="preserve">xx </m:t>
            </m:r>
          </m:sub>
        </m:sSub>
      </m:oMath>
      <w:r w:rsidRPr="00281A4A">
        <w:rPr>
          <w:sz w:val="24"/>
          <w:szCs w:val="24"/>
          <w:lang w:val="en-US"/>
        </w:rPr>
        <w:t xml:space="preserve">and </w:t>
      </w:r>
      <m:oMath>
        <m:sSub>
          <m:sSubPr>
            <m:ctrlPr>
              <w:rPr>
                <w:rFonts w:ascii="Cambria Math" w:hAnsi="Cambria Math"/>
                <w:sz w:val="24"/>
                <w:szCs w:val="24"/>
                <w:lang w:val="en-US"/>
              </w:rPr>
            </m:ctrlPr>
          </m:sSubPr>
          <m:e>
            <m:r>
              <m:rPr>
                <m:sty m:val="p"/>
              </m:rPr>
              <w:rPr>
                <w:rFonts w:ascii="Cambria Math" w:hAnsi="Cambria Math"/>
                <w:sz w:val="24"/>
                <w:szCs w:val="24"/>
                <w:lang w:val="en-US"/>
              </w:rPr>
              <m:t>R</m:t>
            </m:r>
          </m:e>
          <m:sub>
            <m:r>
              <m:rPr>
                <m:sty m:val="p"/>
              </m:rPr>
              <w:rPr>
                <w:rFonts w:ascii="Cambria Math" w:hAnsi="Cambria Math"/>
                <w:sz w:val="24"/>
                <w:szCs w:val="24"/>
                <w:lang w:val="en-US"/>
              </w:rPr>
              <m:t xml:space="preserve">xx </m:t>
            </m:r>
          </m:sub>
        </m:sSub>
      </m:oMath>
      <w:r w:rsidRPr="00281A4A">
        <w:rPr>
          <w:sz w:val="24"/>
          <w:szCs w:val="24"/>
          <w:lang w:val="en-US"/>
        </w:rPr>
        <w:t xml:space="preserve">as a matrix </w:t>
      </w:r>
      <m:oMath>
        <m:r>
          <m:rPr>
            <m:sty m:val="p"/>
          </m:rPr>
          <w:rPr>
            <w:rFonts w:ascii="Cambria Math" w:hAnsi="Cambria Math"/>
            <w:sz w:val="24"/>
            <w:szCs w:val="24"/>
            <w:lang w:val="en-US"/>
          </w:rPr>
          <m:t>C</m:t>
        </m:r>
      </m:oMath>
      <w:r w:rsidRPr="00281A4A">
        <w:rPr>
          <w:sz w:val="24"/>
          <w:szCs w:val="24"/>
          <w:lang w:val="en-US"/>
        </w:rPr>
        <w:t>. Therefore, the next step of the algorithm is the eigenvalue decomposition (EVD),</w:t>
      </w:r>
      <w:r>
        <w:rPr>
          <w:sz w:val="24"/>
          <w:szCs w:val="24"/>
          <w:lang w:val="en-US"/>
        </w:rPr>
        <w:t xml:space="preserve"> </w:t>
      </w:r>
      <w:r w:rsidRPr="00281A4A">
        <w:rPr>
          <w:sz w:val="24"/>
          <w:szCs w:val="24"/>
          <w:lang w:val="en-US"/>
        </w:rPr>
        <w:t xml:space="preserve">calculated according to </w:t>
      </w:r>
      <w:r w:rsidR="00FA705C" w:rsidRPr="007D772C">
        <w:rPr>
          <w:sz w:val="24"/>
          <w:szCs w:val="24"/>
          <w:lang w:val="en-US"/>
        </w:rPr>
        <w:fldChar w:fldCharType="begin"/>
      </w:r>
      <w:r w:rsidRPr="007D772C">
        <w:rPr>
          <w:sz w:val="24"/>
          <w:szCs w:val="24"/>
          <w:lang w:val="en-US"/>
        </w:rPr>
        <w:instrText xml:space="preserve"> QUOTE </w:instrText>
      </w:r>
      <w:r w:rsidR="005E1DFE">
        <w:pict>
          <v:shape id="_x0000_i1041" type="#_x0000_t75" style="width:53.55pt;height:14.5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oNotEmbedSystemFonts/&gt;&lt;w:defaultTabStop w:val=&quot;720&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072DD3&quot;/&gt;&lt;wsp:rsid wsp:val=&quot;0002656C&quot;/&gt;&lt;wsp:rsid wsp:val=&quot;00031D60&quot;/&gt;&lt;wsp:rsid wsp:val=&quot;0004066A&quot;/&gt;&lt;wsp:rsid wsp:val=&quot;00050257&quot;/&gt;&lt;wsp:rsid wsp:val=&quot;00051B6D&quot;/&gt;&lt;wsp:rsid wsp:val=&quot;000531A5&quot;/&gt;&lt;wsp:rsid wsp:val=&quot;00056365&quot;/&gt;&lt;wsp:rsid wsp:val=&quot;00072DD3&quot;/&gt;&lt;wsp:rsid wsp:val=&quot;000744BA&quot;/&gt;&lt;wsp:rsid wsp:val=&quot;00081570&quot;/&gt;&lt;wsp:rsid wsp:val=&quot;000B2E1B&quot;/&gt;&lt;wsp:rsid wsp:val=&quot;000B3D10&quot;/&gt;&lt;wsp:rsid wsp:val=&quot;000B5092&quot;/&gt;&lt;wsp:rsid wsp:val=&quot;000D06DC&quot;/&gt;&lt;wsp:rsid wsp:val=&quot;000D2AFE&quot;/&gt;&lt;wsp:rsid wsp:val=&quot;000D6F45&quot;/&gt;&lt;wsp:rsid wsp:val=&quot;000F2793&quot;/&gt;&lt;wsp:rsid wsp:val=&quot;00131E1E&quot;/&gt;&lt;wsp:rsid wsp:val=&quot;0013288F&quot;/&gt;&lt;wsp:rsid wsp:val=&quot;00145FD8&quot;/&gt;&lt;wsp:rsid wsp:val=&quot;00160097&quot;/&gt;&lt;wsp:rsid wsp:val=&quot;00163610&quot;/&gt;&lt;wsp:rsid wsp:val=&quot;00173561&quot;/&gt;&lt;wsp:rsid wsp:val=&quot;00191CBF&quot;/&gt;&lt;wsp:rsid wsp:val=&quot;001939C7&quot;/&gt;&lt;wsp:rsid wsp:val=&quot;001A38A6&quot;/&gt;&lt;wsp:rsid wsp:val=&quot;001B1517&quot;/&gt;&lt;wsp:rsid wsp:val=&quot;001C64A1&quot;/&gt;&lt;wsp:rsid wsp:val=&quot;001D147D&quot;/&gt;&lt;wsp:rsid wsp:val=&quot;002217BC&quot;/&gt;&lt;wsp:rsid wsp:val=&quot;00223913&quot;/&gt;&lt;wsp:rsid wsp:val=&quot;00244035&quot;/&gt;&lt;wsp:rsid wsp:val=&quot;00256E45&quot;/&gt;&lt;wsp:rsid wsp:val=&quot;002621E5&quot;/&gt;&lt;wsp:rsid wsp:val=&quot;00264DD6&quot;/&gt;&lt;wsp:rsid wsp:val=&quot;00267171&quot;/&gt;&lt;wsp:rsid wsp:val=&quot;00281A4A&quot;/&gt;&lt;wsp:rsid wsp:val=&quot;00287CAA&quot;/&gt;&lt;wsp:rsid wsp:val=&quot;002A1CC7&quot;/&gt;&lt;wsp:rsid wsp:val=&quot;002A2E20&quot;/&gt;&lt;wsp:rsid wsp:val=&quot;002B0A67&quot;/&gt;&lt;wsp:rsid wsp:val=&quot;00307467&quot;/&gt;&lt;wsp:rsid wsp:val=&quot;003144FD&quot;/&gt;&lt;wsp:rsid wsp:val=&quot;003159E9&quot;/&gt;&lt;wsp:rsid wsp:val=&quot;00321358&quot;/&gt;&lt;wsp:rsid wsp:val=&quot;0033457B&quot;/&gt;&lt;wsp:rsid wsp:val=&quot;003345B3&quot;/&gt;&lt;wsp:rsid wsp:val=&quot;00354416&quot;/&gt;&lt;wsp:rsid wsp:val=&quot;00356937&quot;/&gt;&lt;wsp:rsid wsp:val=&quot;00356CBC&quot;/&gt;&lt;wsp:rsid wsp:val=&quot;0038071D&quot;/&gt;&lt;wsp:rsid wsp:val=&quot;00385621&quot;/&gt;&lt;wsp:rsid wsp:val=&quot;003A1B34&quot;/&gt;&lt;wsp:rsid wsp:val=&quot;003E6F71&quot;/&gt;&lt;wsp:rsid wsp:val=&quot;003F66E8&quot;/&gt;&lt;wsp:rsid wsp:val=&quot;003F695F&quot;/&gt;&lt;wsp:rsid wsp:val=&quot;004016E6&quot;/&gt;&lt;wsp:rsid wsp:val=&quot;0040663A&quot;/&gt;&lt;wsp:rsid wsp:val=&quot;0041562F&quot;/&gt;&lt;wsp:rsid wsp:val=&quot;00430651&quot;/&gt;&lt;wsp:rsid wsp:val=&quot;00432E74&quot;/&gt;&lt;wsp:rsid wsp:val=&quot;00432ECA&quot;/&gt;&lt;wsp:rsid wsp:val=&quot;00435336&quot;/&gt;&lt;wsp:rsid wsp:val=&quot;00440896&quot;/&gt;&lt;wsp:rsid wsp:val=&quot;00442443&quot;/&gt;&lt;wsp:rsid wsp:val=&quot;00452671&quot;/&gt;&lt;wsp:rsid wsp:val=&quot;004573A4&quot;/&gt;&lt;wsp:rsid wsp:val=&quot;004766DB&quot;/&gt;&lt;wsp:rsid wsp:val=&quot;004775DC&quot;/&gt;&lt;wsp:rsid wsp:val=&quot;0049590A&quot;/&gt;&lt;wsp:rsid wsp:val=&quot;004A0B44&quot;/&gt;&lt;wsp:rsid wsp:val=&quot;004A53F1&quot;/&gt;&lt;wsp:rsid wsp:val=&quot;004E2459&quot;/&gt;&lt;wsp:rsid wsp:val=&quot;00514559&quot;/&gt;&lt;wsp:rsid wsp:val=&quot;0054062D&quot;/&gt;&lt;wsp:rsid wsp:val=&quot;00554009&quot;/&gt;&lt;wsp:rsid wsp:val=&quot;00562A01&quot;/&gt;&lt;wsp:rsid wsp:val=&quot;00562BFF&quot;/&gt;&lt;wsp:rsid wsp:val=&quot;00570741&quot;/&gt;&lt;wsp:rsid wsp:val=&quot;00593F0F&quot;/&gt;&lt;wsp:rsid wsp:val=&quot;005952A0&quot;/&gt;&lt;wsp:rsid wsp:val=&quot;00595F78&quot;/&gt;&lt;wsp:rsid wsp:val=&quot;005A35D5&quot;/&gt;&lt;wsp:rsid wsp:val=&quot;005B33B3&quot;/&gt;&lt;wsp:rsid wsp:val=&quot;005E1FDE&quot;/&gt;&lt;wsp:rsid wsp:val=&quot;005F0B53&quot;/&gt;&lt;wsp:rsid wsp:val=&quot;005F1E87&quot;/&gt;&lt;wsp:rsid wsp:val=&quot;005F4C98&quot;/&gt;&lt;wsp:rsid wsp:val=&quot;005F7996&quot;/&gt;&lt;wsp:rsid wsp:val=&quot;0061450A&quot;/&gt;&lt;wsp:rsid wsp:val=&quot;00617B58&quot;/&gt;&lt;wsp:rsid wsp:val=&quot;00622708&quot;/&gt;&lt;wsp:rsid wsp:val=&quot;006334F0&quot;/&gt;&lt;wsp:rsid wsp:val=&quot;0064529E&quot;/&gt;&lt;wsp:rsid wsp:val=&quot;00650B21&quot;/&gt;&lt;wsp:rsid wsp:val=&quot;00651F87&quot;/&gt;&lt;wsp:rsid wsp:val=&quot;00653A70&quot;/&gt;&lt;wsp:rsid wsp:val=&quot;00654667&quot;/&gt;&lt;wsp:rsid wsp:val=&quot;00660BB1&quot;/&gt;&lt;wsp:rsid wsp:val=&quot;00667908&quot;/&gt;&lt;wsp:rsid wsp:val=&quot;006713D0&quot;/&gt;&lt;wsp:rsid wsp:val=&quot;00673A6C&quot;/&gt;&lt;wsp:rsid wsp:val=&quot;006800CC&quot;/&gt;&lt;wsp:rsid wsp:val=&quot;00682F93&quot;/&gt;&lt;wsp:rsid wsp:val=&quot;00694E88&quot;/&gt;&lt;wsp:rsid wsp:val=&quot;006A0653&quot;/&gt;&lt;wsp:rsid wsp:val=&quot;006B6C31&quot;/&gt;&lt;wsp:rsid wsp:val=&quot;006C15D5&quot;/&gt;&lt;wsp:rsid wsp:val=&quot;006C2898&quot;/&gt;&lt;wsp:rsid wsp:val=&quot;006C72CC&quot;/&gt;&lt;wsp:rsid wsp:val=&quot;006F220F&quot;/&gt;&lt;wsp:rsid wsp:val=&quot;006F500E&quot;/&gt;&lt;wsp:rsid wsp:val=&quot;00747566&quot;/&gt;&lt;wsp:rsid wsp:val=&quot;00760C13&quot;/&gt;&lt;wsp:rsid wsp:val=&quot;007767B8&quot;/&gt;&lt;wsp:rsid wsp:val=&quot;00786A69&quot;/&gt;&lt;wsp:rsid wsp:val=&quot;00787BCD&quot;/&gt;&lt;wsp:rsid wsp:val=&quot;00796917&quot;/&gt;&lt;wsp:rsid wsp:val=&quot;007A65BE&quot;/&gt;&lt;wsp:rsid wsp:val=&quot;007B3349&quot;/&gt;&lt;wsp:rsid wsp:val=&quot;007B76BD&quot;/&gt;&lt;wsp:rsid wsp:val=&quot;007C20A7&quot;/&gt;&lt;wsp:rsid wsp:val=&quot;007D06F5&quot;/&gt;&lt;wsp:rsid wsp:val=&quot;007D3F58&quot;/&gt;&lt;wsp:rsid wsp:val=&quot;007D772C&quot;/&gt;&lt;wsp:rsid wsp:val=&quot;00811ECD&quot;/&gt;&lt;wsp:rsid wsp:val=&quot;00832134&quot;/&gt;&lt;wsp:rsid wsp:val=&quot;008452CA&quot;/&gt;&lt;wsp:rsid wsp:val=&quot;00845551&quot;/&gt;&lt;wsp:rsid wsp:val=&quot;008472B9&quot;/&gt;&lt;wsp:rsid wsp:val=&quot;00852DDA&quot;/&gt;&lt;wsp:rsid wsp:val=&quot;00860D3D&quot;/&gt;&lt;wsp:rsid wsp:val=&quot;0087047A&quot;/&gt;&lt;wsp:rsid wsp:val=&quot;0087051B&quot;/&gt;&lt;wsp:rsid wsp:val=&quot;008758FE&quot;/&gt;&lt;wsp:rsid wsp:val=&quot;0088008A&quot;/&gt;&lt;wsp:rsid wsp:val=&quot;00884B2B&quot;/&gt;&lt;wsp:rsid wsp:val=&quot;008B2F84&quot;/&gt;&lt;wsp:rsid wsp:val=&quot;008D1255&quot;/&gt;&lt;wsp:rsid wsp:val=&quot;008E7DD7&quot;/&gt;&lt;wsp:rsid wsp:val=&quot;008F42D8&quot;/&gt;&lt;wsp:rsid wsp:val=&quot;00925C73&quot;/&gt;&lt;wsp:rsid wsp:val=&quot;0093335A&quot;/&gt;&lt;wsp:rsid wsp:val=&quot;009400B2&quot;/&gt;&lt;wsp:rsid wsp:val=&quot;00946043&quot;/&gt;&lt;wsp:rsid wsp:val=&quot;00956F95&quot;/&gt;&lt;wsp:rsid wsp:val=&quot;00957A1C&quot;/&gt;&lt;wsp:rsid wsp:val=&quot;009647DB&quot;/&gt;&lt;wsp:rsid wsp:val=&quot;0096652E&quot;/&gt;&lt;wsp:rsid wsp:val=&quot;00995E44&quot;/&gt;&lt;wsp:rsid wsp:val=&quot;009975B6&quot;/&gt;&lt;wsp:rsid wsp:val=&quot;009D2741&quot;/&gt;&lt;wsp:rsid wsp:val=&quot;009E0793&quot;/&gt;&lt;wsp:rsid wsp:val=&quot;009E0E73&quot;/&gt;&lt;wsp:rsid wsp:val=&quot;009F105D&quot;/&gt;&lt;wsp:rsid wsp:val=&quot;009F1085&quot;/&gt;&lt;wsp:rsid wsp:val=&quot;009F4B62&quot;/&gt;&lt;wsp:rsid wsp:val=&quot;009F62AF&quot;/&gt;&lt;wsp:rsid wsp:val=&quot;00A01DB2&quot;/&gt;&lt;wsp:rsid wsp:val=&quot;00A132F1&quot;/&gt;&lt;wsp:rsid wsp:val=&quot;00A14712&quot;/&gt;&lt;wsp:rsid wsp:val=&quot;00A230A5&quot;/&gt;&lt;wsp:rsid wsp:val=&quot;00A3626F&quot;/&gt;&lt;wsp:rsid wsp:val=&quot;00A51921&quot;/&gt;&lt;wsp:rsid wsp:val=&quot;00A562A1&quot;/&gt;&lt;wsp:rsid wsp:val=&quot;00A67C9A&quot;/&gt;&lt;wsp:rsid wsp:val=&quot;00AB0D1A&quot;/&gt;&lt;wsp:rsid wsp:val=&quot;00AB591D&quot;/&gt;&lt;wsp:rsid wsp:val=&quot;00AC4844&quot;/&gt;&lt;wsp:rsid wsp:val=&quot;00AD545C&quot;/&gt;&lt;wsp:rsid wsp:val=&quot;00AD7125&quot;/&gt;&lt;wsp:rsid wsp:val=&quot;00AE7AA3&quot;/&gt;&lt;wsp:rsid wsp:val=&quot;00B06ED5&quot;/&gt;&lt;wsp:rsid wsp:val=&quot;00B17681&quot;/&gt;&lt;wsp:rsid wsp:val=&quot;00B54120&quot;/&gt;&lt;wsp:rsid wsp:val=&quot;00B65FF9&quot;/&gt;&lt;wsp:rsid wsp:val=&quot;00B7060B&quot;/&gt;&lt;wsp:rsid wsp:val=&quot;00B77CD5&quot;/&gt;&lt;wsp:rsid wsp:val=&quot;00B86320&quot;/&gt;&lt;wsp:rsid wsp:val=&quot;00B95E9E&quot;/&gt;&lt;wsp:rsid wsp:val=&quot;00BA27B1&quot;/&gt;&lt;wsp:rsid wsp:val=&quot;00BB46FE&quot;/&gt;&lt;wsp:rsid wsp:val=&quot;00BB5951&quot;/&gt;&lt;wsp:rsid wsp:val=&quot;00BB5970&quot;/&gt;&lt;wsp:rsid wsp:val=&quot;00BD0ABF&quot;/&gt;&lt;wsp:rsid wsp:val=&quot;00BD2C2B&quot;/&gt;&lt;wsp:rsid wsp:val=&quot;00BE2F9A&quot;/&gt;&lt;wsp:rsid wsp:val=&quot;00BF10AD&quot;/&gt;&lt;wsp:rsid wsp:val=&quot;00C03427&quot;/&gt;&lt;wsp:rsid wsp:val=&quot;00C1418D&quot;/&gt;&lt;wsp:rsid wsp:val=&quot;00C30896&quot;/&gt;&lt;wsp:rsid wsp:val=&quot;00C3220C&quot;/&gt;&lt;wsp:rsid wsp:val=&quot;00C36ACA&quot;/&gt;&lt;wsp:rsid wsp:val=&quot;00C402C9&quot;/&gt;&lt;wsp:rsid wsp:val=&quot;00C456F0&quot;/&gt;&lt;wsp:rsid wsp:val=&quot;00C515AB&quot;/&gt;&lt;wsp:rsid wsp:val=&quot;00C55341&quot;/&gt;&lt;wsp:rsid wsp:val=&quot;00C55CD5&quot;/&gt;&lt;wsp:rsid wsp:val=&quot;00C6374F&quot;/&gt;&lt;wsp:rsid wsp:val=&quot;00C65CC3&quot;/&gt;&lt;wsp:rsid wsp:val=&quot;00C81527&quot;/&gt;&lt;wsp:rsid wsp:val=&quot;00C92953&quot;/&gt;&lt;wsp:rsid wsp:val=&quot;00CA06CF&quot;/&gt;&lt;wsp:rsid wsp:val=&quot;00CD1A61&quot;/&gt;&lt;wsp:rsid wsp:val=&quot;00CD6385&quot;/&gt;&lt;wsp:rsid wsp:val=&quot;00D21507&quot;/&gt;&lt;wsp:rsid wsp:val=&quot;00D22EA3&quot;/&gt;&lt;wsp:rsid wsp:val=&quot;00D2658A&quot;/&gt;&lt;wsp:rsid wsp:val=&quot;00D4180F&quot;/&gt;&lt;wsp:rsid wsp:val=&quot;00D42D4F&quot;/&gt;&lt;wsp:rsid wsp:val=&quot;00D51941&quot;/&gt;&lt;wsp:rsid wsp:val=&quot;00D62B40&quot;/&gt;&lt;wsp:rsid wsp:val=&quot;00D734DB&quot;/&gt;&lt;wsp:rsid wsp:val=&quot;00DC7ECD&quot;/&gt;&lt;wsp:rsid wsp:val=&quot;00DD43CD&quot;/&gt;&lt;wsp:rsid wsp:val=&quot;00DD4628&quot;/&gt;&lt;wsp:rsid wsp:val=&quot;00E16D80&quot;/&gt;&lt;wsp:rsid wsp:val=&quot;00E17D70&quot;/&gt;&lt;wsp:rsid wsp:val=&quot;00E329C2&quot;/&gt;&lt;wsp:rsid wsp:val=&quot;00E37A75&quot;/&gt;&lt;wsp:rsid wsp:val=&quot;00E61444&quot;/&gt;&lt;wsp:rsid wsp:val=&quot;00E65EC9&quot;/&gt;&lt;wsp:rsid wsp:val=&quot;00E702DE&quot;/&gt;&lt;wsp:rsid wsp:val=&quot;00E72277&quot;/&gt;&lt;wsp:rsid wsp:val=&quot;00E92992&quot;/&gt;&lt;wsp:rsid wsp:val=&quot;00E97FA5&quot;/&gt;&lt;wsp:rsid wsp:val=&quot;00EA2555&quot;/&gt;&lt;wsp:rsid wsp:val=&quot;00EA45EA&quot;/&gt;&lt;wsp:rsid wsp:val=&quot;00EB0300&quot;/&gt;&lt;wsp:rsid wsp:val=&quot;00EB1279&quot;/&gt;&lt;wsp:rsid wsp:val=&quot;00EC4197&quot;/&gt;&lt;wsp:rsid wsp:val=&quot;00ED2EB1&quot;/&gt;&lt;wsp:rsid wsp:val=&quot;00EE0C15&quot;/&gt;&lt;wsp:rsid wsp:val=&quot;00F002FB&quot;/&gt;&lt;wsp:rsid wsp:val=&quot;00F033B1&quot;/&gt;&lt;wsp:rsid wsp:val=&quot;00F03E3D&quot;/&gt;&lt;wsp:rsid wsp:val=&quot;00F36678&quot;/&gt;&lt;wsp:rsid wsp:val=&quot;00F376D1&quot;/&gt;&lt;wsp:rsid wsp:val=&quot;00F46BBC&quot;/&gt;&lt;wsp:rsid wsp:val=&quot;00F50654&quot;/&gt;&lt;wsp:rsid wsp:val=&quot;00F56C49&quot;/&gt;&lt;wsp:rsid wsp:val=&quot;00F572F7&quot;/&gt;&lt;wsp:rsid wsp:val=&quot;00F83F84&quot;/&gt;&lt;wsp:rsid wsp:val=&quot;00F95956&quot;/&gt;&lt;wsp:rsid wsp:val=&quot;00FB251D&quot;/&gt;&lt;wsp:rsid wsp:val=&quot;00FB27C3&quot;/&gt;&lt;wsp:rsid wsp:val=&quot;00FC6FA8&quot;/&gt;&lt;wsp:rsid wsp:val=&quot;00FF78A9&quot;/&gt;&lt;/wsp:rsids&gt;&lt;/w:docPr&gt;&lt;w:body&gt;&lt;w:p wsp:rsidR=&quot;00000000&quot; wsp:rsidRDefault=&quot;00860D3D&quot;&gt;&lt;m:oMathPara&gt;&lt;m:oMath&gt;&lt;m:r&gt;&lt;m:rPr&gt;&lt;m:sty m:val=&quot;p&quot;/&gt;&lt;/m:rPr&gt;&lt;w:rPr&gt;&lt;w:rFonts w:ascii=&quot;Cambria Math&quot; w:h-ansi=&quot;Cambria Math&quot;/&gt;&lt;wx:font wx:val=&quot;Cambria Math&quot;/&gt;&lt;w:sz w:val=&quot;24&quot;/&gt;&lt;w:sz-cs w:val=&quot;24&quot;/&gt;&lt;w:lang w:val=&quot;EN-US&quot;/&gt;&lt;/w:rPr&gt;&lt;m:t&gt;C=V?›&lt;/m:t&gt;&lt;/m:r&gt;&lt;m:sSup&gt;&lt;m:sSupPr&gt;&lt;m:ctrlPr&gt;&lt;w:rPr&gt;&lt;w:rFonts w:ascii=&quot;Cambria Math&quot; w:h-ansi=&quot;Cambria Math&quot;/&gt;&lt;wx:font wx:val=&quot;Cambria Math&quot;/&gt;&lt;w:sz w:val=&quot;24&quot;/&gt;&lt;w:sz-cs w:val=&quot;24&quot;/&gt;&lt;w:lang w:val=&quot;EN-US&quot;/&gt;&lt;/w:rPr&gt;&lt;/m:ctrlPr&gt;&lt;/m:sSupPr&gt;&lt;m:e&gt;&lt;m:r&gt;&lt;m:rPr&gt;&lt;m:sty m:val=&quot;p&quot;/&gt;&lt;/m:rPr&gt;&lt;w:rPr&gt;&lt;w:rFonts w:ascii=&quot;Cambria Math&quot; w:h-ansi=&quot;Cambria Math&quot;/&gt;&lt;wx:font wx:val=&quot;Cambria Math&quot;/&gt;&lt;w:sz w:val=&quot;24&quot;/&gt;&lt;w:sz-cs w:val=&quot;24&quot;/&gt;&lt;w:lang w:val=&quot;EN-US&quot;/&gt;&lt;/w:rPr&gt;&lt;m:t&gt;V&lt;/m:t&gt;&lt;/m:r&gt;&lt;/m:e&gt;&lt;m:sup&gt;&lt;m:r&gt;&lt;m:rPr&gt;&lt;m:sty m:val=&quot;p&quot;/&gt;&lt;/m:rPr&gt;&lt;w:rPr&gt;&lt;w:rFonts w:ascii=&quot;Cambria Math&quot; w:h-ansi=&quot;Cambria Math&quot;/&gt;&lt;wx:font wx:val=&quot;Cambria Math&quot;/&gt;&lt;w:sz w:val=&quot;24&quot;/&gt;&lt;w:sz-cs w:val=&quot;24&quot;/&gt;&lt;w:lang w:val=&quot;EN-US&quot;/&gt;&lt;/w:rPr&gt;&lt;m:t&gt;T&lt;/m:t&gt;&lt;/m:r&gt;&lt;/m:sup&gt;&lt;/m:sSup&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5" o:title="" chromakey="white"/>
          </v:shape>
        </w:pict>
      </w:r>
      <w:r w:rsidRPr="007D772C">
        <w:rPr>
          <w:sz w:val="24"/>
          <w:szCs w:val="24"/>
          <w:lang w:val="en-US"/>
        </w:rPr>
        <w:instrText xml:space="preserve"> </w:instrText>
      </w:r>
      <w:r w:rsidR="00FA705C" w:rsidRPr="007D772C">
        <w:rPr>
          <w:sz w:val="24"/>
          <w:szCs w:val="24"/>
          <w:lang w:val="en-US"/>
        </w:rPr>
        <w:fldChar w:fldCharType="separate"/>
      </w:r>
      <w:r w:rsidR="005E1DFE">
        <w:pict>
          <v:shape id="_x0000_i1042" type="#_x0000_t75" style="width:53.55pt;height:14.5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oNotEmbedSystemFonts/&gt;&lt;w:defaultTabStop w:val=&quot;720&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072DD3&quot;/&gt;&lt;wsp:rsid wsp:val=&quot;0002656C&quot;/&gt;&lt;wsp:rsid wsp:val=&quot;00031D60&quot;/&gt;&lt;wsp:rsid wsp:val=&quot;0004066A&quot;/&gt;&lt;wsp:rsid wsp:val=&quot;00050257&quot;/&gt;&lt;wsp:rsid wsp:val=&quot;00051B6D&quot;/&gt;&lt;wsp:rsid wsp:val=&quot;000531A5&quot;/&gt;&lt;wsp:rsid wsp:val=&quot;00056365&quot;/&gt;&lt;wsp:rsid wsp:val=&quot;00072DD3&quot;/&gt;&lt;wsp:rsid wsp:val=&quot;000744BA&quot;/&gt;&lt;wsp:rsid wsp:val=&quot;00081570&quot;/&gt;&lt;wsp:rsid wsp:val=&quot;000B2E1B&quot;/&gt;&lt;wsp:rsid wsp:val=&quot;000B3D10&quot;/&gt;&lt;wsp:rsid wsp:val=&quot;000B5092&quot;/&gt;&lt;wsp:rsid wsp:val=&quot;000D06DC&quot;/&gt;&lt;wsp:rsid wsp:val=&quot;000D2AFE&quot;/&gt;&lt;wsp:rsid wsp:val=&quot;000D6F45&quot;/&gt;&lt;wsp:rsid wsp:val=&quot;000F2793&quot;/&gt;&lt;wsp:rsid wsp:val=&quot;00131E1E&quot;/&gt;&lt;wsp:rsid wsp:val=&quot;0013288F&quot;/&gt;&lt;wsp:rsid wsp:val=&quot;00145FD8&quot;/&gt;&lt;wsp:rsid wsp:val=&quot;00160097&quot;/&gt;&lt;wsp:rsid wsp:val=&quot;00163610&quot;/&gt;&lt;wsp:rsid wsp:val=&quot;00173561&quot;/&gt;&lt;wsp:rsid wsp:val=&quot;00191CBF&quot;/&gt;&lt;wsp:rsid wsp:val=&quot;001939C7&quot;/&gt;&lt;wsp:rsid wsp:val=&quot;001A38A6&quot;/&gt;&lt;wsp:rsid wsp:val=&quot;001B1517&quot;/&gt;&lt;wsp:rsid wsp:val=&quot;001C64A1&quot;/&gt;&lt;wsp:rsid wsp:val=&quot;001D147D&quot;/&gt;&lt;wsp:rsid wsp:val=&quot;002217BC&quot;/&gt;&lt;wsp:rsid wsp:val=&quot;00223913&quot;/&gt;&lt;wsp:rsid wsp:val=&quot;00244035&quot;/&gt;&lt;wsp:rsid wsp:val=&quot;00256E45&quot;/&gt;&lt;wsp:rsid wsp:val=&quot;002621E5&quot;/&gt;&lt;wsp:rsid wsp:val=&quot;00264DD6&quot;/&gt;&lt;wsp:rsid wsp:val=&quot;00267171&quot;/&gt;&lt;wsp:rsid wsp:val=&quot;00281A4A&quot;/&gt;&lt;wsp:rsid wsp:val=&quot;00287CAA&quot;/&gt;&lt;wsp:rsid wsp:val=&quot;002A1CC7&quot;/&gt;&lt;wsp:rsid wsp:val=&quot;002A2E20&quot;/&gt;&lt;wsp:rsid wsp:val=&quot;002B0A67&quot;/&gt;&lt;wsp:rsid wsp:val=&quot;00307467&quot;/&gt;&lt;wsp:rsid wsp:val=&quot;003144FD&quot;/&gt;&lt;wsp:rsid wsp:val=&quot;003159E9&quot;/&gt;&lt;wsp:rsid wsp:val=&quot;00321358&quot;/&gt;&lt;wsp:rsid wsp:val=&quot;0033457B&quot;/&gt;&lt;wsp:rsid wsp:val=&quot;003345B3&quot;/&gt;&lt;wsp:rsid wsp:val=&quot;00354416&quot;/&gt;&lt;wsp:rsid wsp:val=&quot;00356937&quot;/&gt;&lt;wsp:rsid wsp:val=&quot;00356CBC&quot;/&gt;&lt;wsp:rsid wsp:val=&quot;0038071D&quot;/&gt;&lt;wsp:rsid wsp:val=&quot;00385621&quot;/&gt;&lt;wsp:rsid wsp:val=&quot;003A1B34&quot;/&gt;&lt;wsp:rsid wsp:val=&quot;003E6F71&quot;/&gt;&lt;wsp:rsid wsp:val=&quot;003F66E8&quot;/&gt;&lt;wsp:rsid wsp:val=&quot;003F695F&quot;/&gt;&lt;wsp:rsid wsp:val=&quot;004016E6&quot;/&gt;&lt;wsp:rsid wsp:val=&quot;0040663A&quot;/&gt;&lt;wsp:rsid wsp:val=&quot;0041562F&quot;/&gt;&lt;wsp:rsid wsp:val=&quot;00430651&quot;/&gt;&lt;wsp:rsid wsp:val=&quot;00432E74&quot;/&gt;&lt;wsp:rsid wsp:val=&quot;00432ECA&quot;/&gt;&lt;wsp:rsid wsp:val=&quot;00435336&quot;/&gt;&lt;wsp:rsid wsp:val=&quot;00440896&quot;/&gt;&lt;wsp:rsid wsp:val=&quot;00442443&quot;/&gt;&lt;wsp:rsid wsp:val=&quot;00452671&quot;/&gt;&lt;wsp:rsid wsp:val=&quot;004573A4&quot;/&gt;&lt;wsp:rsid wsp:val=&quot;004766DB&quot;/&gt;&lt;wsp:rsid wsp:val=&quot;004775DC&quot;/&gt;&lt;wsp:rsid wsp:val=&quot;0049590A&quot;/&gt;&lt;wsp:rsid wsp:val=&quot;004A0B44&quot;/&gt;&lt;wsp:rsid wsp:val=&quot;004A53F1&quot;/&gt;&lt;wsp:rsid wsp:val=&quot;004E2459&quot;/&gt;&lt;wsp:rsid wsp:val=&quot;00514559&quot;/&gt;&lt;wsp:rsid wsp:val=&quot;0054062D&quot;/&gt;&lt;wsp:rsid wsp:val=&quot;00554009&quot;/&gt;&lt;wsp:rsid wsp:val=&quot;00562A01&quot;/&gt;&lt;wsp:rsid wsp:val=&quot;00562BFF&quot;/&gt;&lt;wsp:rsid wsp:val=&quot;00570741&quot;/&gt;&lt;wsp:rsid wsp:val=&quot;00593F0F&quot;/&gt;&lt;wsp:rsid wsp:val=&quot;005952A0&quot;/&gt;&lt;wsp:rsid wsp:val=&quot;00595F78&quot;/&gt;&lt;wsp:rsid wsp:val=&quot;005A35D5&quot;/&gt;&lt;wsp:rsid wsp:val=&quot;005B33B3&quot;/&gt;&lt;wsp:rsid wsp:val=&quot;005E1FDE&quot;/&gt;&lt;wsp:rsid wsp:val=&quot;005F0B53&quot;/&gt;&lt;wsp:rsid wsp:val=&quot;005F1E87&quot;/&gt;&lt;wsp:rsid wsp:val=&quot;005F4C98&quot;/&gt;&lt;wsp:rsid wsp:val=&quot;005F7996&quot;/&gt;&lt;wsp:rsid wsp:val=&quot;0061450A&quot;/&gt;&lt;wsp:rsid wsp:val=&quot;00617B58&quot;/&gt;&lt;wsp:rsid wsp:val=&quot;00622708&quot;/&gt;&lt;wsp:rsid wsp:val=&quot;006334F0&quot;/&gt;&lt;wsp:rsid wsp:val=&quot;0064529E&quot;/&gt;&lt;wsp:rsid wsp:val=&quot;00650B21&quot;/&gt;&lt;wsp:rsid wsp:val=&quot;00651F87&quot;/&gt;&lt;wsp:rsid wsp:val=&quot;00653A70&quot;/&gt;&lt;wsp:rsid wsp:val=&quot;00654667&quot;/&gt;&lt;wsp:rsid wsp:val=&quot;00660BB1&quot;/&gt;&lt;wsp:rsid wsp:val=&quot;00667908&quot;/&gt;&lt;wsp:rsid wsp:val=&quot;006713D0&quot;/&gt;&lt;wsp:rsid wsp:val=&quot;00673A6C&quot;/&gt;&lt;wsp:rsid wsp:val=&quot;006800CC&quot;/&gt;&lt;wsp:rsid wsp:val=&quot;00682F93&quot;/&gt;&lt;wsp:rsid wsp:val=&quot;00694E88&quot;/&gt;&lt;wsp:rsid wsp:val=&quot;006A0653&quot;/&gt;&lt;wsp:rsid wsp:val=&quot;006B6C31&quot;/&gt;&lt;wsp:rsid wsp:val=&quot;006C15D5&quot;/&gt;&lt;wsp:rsid wsp:val=&quot;006C2898&quot;/&gt;&lt;wsp:rsid wsp:val=&quot;006C72CC&quot;/&gt;&lt;wsp:rsid wsp:val=&quot;006F220F&quot;/&gt;&lt;wsp:rsid wsp:val=&quot;006F500E&quot;/&gt;&lt;wsp:rsid wsp:val=&quot;00747566&quot;/&gt;&lt;wsp:rsid wsp:val=&quot;00760C13&quot;/&gt;&lt;wsp:rsid wsp:val=&quot;007767B8&quot;/&gt;&lt;wsp:rsid wsp:val=&quot;00786A69&quot;/&gt;&lt;wsp:rsid wsp:val=&quot;00787BCD&quot;/&gt;&lt;wsp:rsid wsp:val=&quot;00796917&quot;/&gt;&lt;wsp:rsid wsp:val=&quot;007A65BE&quot;/&gt;&lt;wsp:rsid wsp:val=&quot;007B3349&quot;/&gt;&lt;wsp:rsid wsp:val=&quot;007B76BD&quot;/&gt;&lt;wsp:rsid wsp:val=&quot;007C20A7&quot;/&gt;&lt;wsp:rsid wsp:val=&quot;007D06F5&quot;/&gt;&lt;wsp:rsid wsp:val=&quot;007D3F58&quot;/&gt;&lt;wsp:rsid wsp:val=&quot;007D772C&quot;/&gt;&lt;wsp:rsid wsp:val=&quot;00811ECD&quot;/&gt;&lt;wsp:rsid wsp:val=&quot;00832134&quot;/&gt;&lt;wsp:rsid wsp:val=&quot;008452CA&quot;/&gt;&lt;wsp:rsid wsp:val=&quot;00845551&quot;/&gt;&lt;wsp:rsid wsp:val=&quot;008472B9&quot;/&gt;&lt;wsp:rsid wsp:val=&quot;00852DDA&quot;/&gt;&lt;wsp:rsid wsp:val=&quot;00860D3D&quot;/&gt;&lt;wsp:rsid wsp:val=&quot;0087047A&quot;/&gt;&lt;wsp:rsid wsp:val=&quot;0087051B&quot;/&gt;&lt;wsp:rsid wsp:val=&quot;008758FE&quot;/&gt;&lt;wsp:rsid wsp:val=&quot;0088008A&quot;/&gt;&lt;wsp:rsid wsp:val=&quot;00884B2B&quot;/&gt;&lt;wsp:rsid wsp:val=&quot;008B2F84&quot;/&gt;&lt;wsp:rsid wsp:val=&quot;008D1255&quot;/&gt;&lt;wsp:rsid wsp:val=&quot;008E7DD7&quot;/&gt;&lt;wsp:rsid wsp:val=&quot;008F42D8&quot;/&gt;&lt;wsp:rsid wsp:val=&quot;00925C73&quot;/&gt;&lt;wsp:rsid wsp:val=&quot;0093335A&quot;/&gt;&lt;wsp:rsid wsp:val=&quot;009400B2&quot;/&gt;&lt;wsp:rsid wsp:val=&quot;00946043&quot;/&gt;&lt;wsp:rsid wsp:val=&quot;00956F95&quot;/&gt;&lt;wsp:rsid wsp:val=&quot;00957A1C&quot;/&gt;&lt;wsp:rsid wsp:val=&quot;009647DB&quot;/&gt;&lt;wsp:rsid wsp:val=&quot;0096652E&quot;/&gt;&lt;wsp:rsid wsp:val=&quot;00995E44&quot;/&gt;&lt;wsp:rsid wsp:val=&quot;009975B6&quot;/&gt;&lt;wsp:rsid wsp:val=&quot;009D2741&quot;/&gt;&lt;wsp:rsid wsp:val=&quot;009E0793&quot;/&gt;&lt;wsp:rsid wsp:val=&quot;009E0E73&quot;/&gt;&lt;wsp:rsid wsp:val=&quot;009F105D&quot;/&gt;&lt;wsp:rsid wsp:val=&quot;009F1085&quot;/&gt;&lt;wsp:rsid wsp:val=&quot;009F4B62&quot;/&gt;&lt;wsp:rsid wsp:val=&quot;009F62AF&quot;/&gt;&lt;wsp:rsid wsp:val=&quot;00A01DB2&quot;/&gt;&lt;wsp:rsid wsp:val=&quot;00A132F1&quot;/&gt;&lt;wsp:rsid wsp:val=&quot;00A14712&quot;/&gt;&lt;wsp:rsid wsp:val=&quot;00A230A5&quot;/&gt;&lt;wsp:rsid wsp:val=&quot;00A3626F&quot;/&gt;&lt;wsp:rsid wsp:val=&quot;00A51921&quot;/&gt;&lt;wsp:rsid wsp:val=&quot;00A562A1&quot;/&gt;&lt;wsp:rsid wsp:val=&quot;00A67C9A&quot;/&gt;&lt;wsp:rsid wsp:val=&quot;00AB0D1A&quot;/&gt;&lt;wsp:rsid wsp:val=&quot;00AB591D&quot;/&gt;&lt;wsp:rsid wsp:val=&quot;00AC4844&quot;/&gt;&lt;wsp:rsid wsp:val=&quot;00AD545C&quot;/&gt;&lt;wsp:rsid wsp:val=&quot;00AD7125&quot;/&gt;&lt;wsp:rsid wsp:val=&quot;00AE7AA3&quot;/&gt;&lt;wsp:rsid wsp:val=&quot;00B06ED5&quot;/&gt;&lt;wsp:rsid wsp:val=&quot;00B17681&quot;/&gt;&lt;wsp:rsid wsp:val=&quot;00B54120&quot;/&gt;&lt;wsp:rsid wsp:val=&quot;00B65FF9&quot;/&gt;&lt;wsp:rsid wsp:val=&quot;00B7060B&quot;/&gt;&lt;wsp:rsid wsp:val=&quot;00B77CD5&quot;/&gt;&lt;wsp:rsid wsp:val=&quot;00B86320&quot;/&gt;&lt;wsp:rsid wsp:val=&quot;00B95E9E&quot;/&gt;&lt;wsp:rsid wsp:val=&quot;00BA27B1&quot;/&gt;&lt;wsp:rsid wsp:val=&quot;00BB46FE&quot;/&gt;&lt;wsp:rsid wsp:val=&quot;00BB5951&quot;/&gt;&lt;wsp:rsid wsp:val=&quot;00BB5970&quot;/&gt;&lt;wsp:rsid wsp:val=&quot;00BD0ABF&quot;/&gt;&lt;wsp:rsid wsp:val=&quot;00BD2C2B&quot;/&gt;&lt;wsp:rsid wsp:val=&quot;00BE2F9A&quot;/&gt;&lt;wsp:rsid wsp:val=&quot;00BF10AD&quot;/&gt;&lt;wsp:rsid wsp:val=&quot;00C03427&quot;/&gt;&lt;wsp:rsid wsp:val=&quot;00C1418D&quot;/&gt;&lt;wsp:rsid wsp:val=&quot;00C30896&quot;/&gt;&lt;wsp:rsid wsp:val=&quot;00C3220C&quot;/&gt;&lt;wsp:rsid wsp:val=&quot;00C36ACA&quot;/&gt;&lt;wsp:rsid wsp:val=&quot;00C402C9&quot;/&gt;&lt;wsp:rsid wsp:val=&quot;00C456F0&quot;/&gt;&lt;wsp:rsid wsp:val=&quot;00C515AB&quot;/&gt;&lt;wsp:rsid wsp:val=&quot;00C55341&quot;/&gt;&lt;wsp:rsid wsp:val=&quot;00C55CD5&quot;/&gt;&lt;wsp:rsid wsp:val=&quot;00C6374F&quot;/&gt;&lt;wsp:rsid wsp:val=&quot;00C65CC3&quot;/&gt;&lt;wsp:rsid wsp:val=&quot;00C81527&quot;/&gt;&lt;wsp:rsid wsp:val=&quot;00C92953&quot;/&gt;&lt;wsp:rsid wsp:val=&quot;00CA06CF&quot;/&gt;&lt;wsp:rsid wsp:val=&quot;00CD1A61&quot;/&gt;&lt;wsp:rsid wsp:val=&quot;00CD6385&quot;/&gt;&lt;wsp:rsid wsp:val=&quot;00D21507&quot;/&gt;&lt;wsp:rsid wsp:val=&quot;00D22EA3&quot;/&gt;&lt;wsp:rsid wsp:val=&quot;00D2658A&quot;/&gt;&lt;wsp:rsid wsp:val=&quot;00D4180F&quot;/&gt;&lt;wsp:rsid wsp:val=&quot;00D42D4F&quot;/&gt;&lt;wsp:rsid wsp:val=&quot;00D51941&quot;/&gt;&lt;wsp:rsid wsp:val=&quot;00D62B40&quot;/&gt;&lt;wsp:rsid wsp:val=&quot;00D734DB&quot;/&gt;&lt;wsp:rsid wsp:val=&quot;00DC7ECD&quot;/&gt;&lt;wsp:rsid wsp:val=&quot;00DD43CD&quot;/&gt;&lt;wsp:rsid wsp:val=&quot;00DD4628&quot;/&gt;&lt;wsp:rsid wsp:val=&quot;00E16D80&quot;/&gt;&lt;wsp:rsid wsp:val=&quot;00E17D70&quot;/&gt;&lt;wsp:rsid wsp:val=&quot;00E329C2&quot;/&gt;&lt;wsp:rsid wsp:val=&quot;00E37A75&quot;/&gt;&lt;wsp:rsid wsp:val=&quot;00E61444&quot;/&gt;&lt;wsp:rsid wsp:val=&quot;00E65EC9&quot;/&gt;&lt;wsp:rsid wsp:val=&quot;00E702DE&quot;/&gt;&lt;wsp:rsid wsp:val=&quot;00E72277&quot;/&gt;&lt;wsp:rsid wsp:val=&quot;00E92992&quot;/&gt;&lt;wsp:rsid wsp:val=&quot;00E97FA5&quot;/&gt;&lt;wsp:rsid wsp:val=&quot;00EA2555&quot;/&gt;&lt;wsp:rsid wsp:val=&quot;00EA45EA&quot;/&gt;&lt;wsp:rsid wsp:val=&quot;00EB0300&quot;/&gt;&lt;wsp:rsid wsp:val=&quot;00EB1279&quot;/&gt;&lt;wsp:rsid wsp:val=&quot;00EC4197&quot;/&gt;&lt;wsp:rsid wsp:val=&quot;00ED2EB1&quot;/&gt;&lt;wsp:rsid wsp:val=&quot;00EE0C15&quot;/&gt;&lt;wsp:rsid wsp:val=&quot;00F002FB&quot;/&gt;&lt;wsp:rsid wsp:val=&quot;00F033B1&quot;/&gt;&lt;wsp:rsid wsp:val=&quot;00F03E3D&quot;/&gt;&lt;wsp:rsid wsp:val=&quot;00F36678&quot;/&gt;&lt;wsp:rsid wsp:val=&quot;00F376D1&quot;/&gt;&lt;wsp:rsid wsp:val=&quot;00F46BBC&quot;/&gt;&lt;wsp:rsid wsp:val=&quot;00F50654&quot;/&gt;&lt;wsp:rsid wsp:val=&quot;00F56C49&quot;/&gt;&lt;wsp:rsid wsp:val=&quot;00F572F7&quot;/&gt;&lt;wsp:rsid wsp:val=&quot;00F83F84&quot;/&gt;&lt;wsp:rsid wsp:val=&quot;00F95956&quot;/&gt;&lt;wsp:rsid wsp:val=&quot;00FB251D&quot;/&gt;&lt;wsp:rsid wsp:val=&quot;00FB27C3&quot;/&gt;&lt;wsp:rsid wsp:val=&quot;00FC6FA8&quot;/&gt;&lt;wsp:rsid wsp:val=&quot;00FF78A9&quot;/&gt;&lt;/wsp:rsids&gt;&lt;/w:docPr&gt;&lt;w:body&gt;&lt;w:p wsp:rsidR=&quot;00000000&quot; wsp:rsidRDefault=&quot;00860D3D&quot;&gt;&lt;m:oMathPara&gt;&lt;m:oMath&gt;&lt;m:r&gt;&lt;m:rPr&gt;&lt;m:sty m:val=&quot;p&quot;/&gt;&lt;/m:rPr&gt;&lt;w:rPr&gt;&lt;w:rFonts w:ascii=&quot;Cambria Math&quot; w:h-ansi=&quot;Cambria Math&quot;/&gt;&lt;wx:font wx:val=&quot;Cambria Math&quot;/&gt;&lt;w:sz w:val=&quot;24&quot;/&gt;&lt;w:sz-cs w:val=&quot;24&quot;/&gt;&lt;w:lang w:val=&quot;EN-US&quot;/&gt;&lt;/w:rPr&gt;&lt;m:t&gt;C=V?›&lt;/m:t&gt;&lt;/m:r&gt;&lt;m:sSup&gt;&lt;m:sSupPr&gt;&lt;m:ctrlPr&gt;&lt;w:rPr&gt;&lt;w:rFonts w:ascii=&quot;Cambria Math&quot; w:h-ansi=&quot;Cambria Math&quot;/&gt;&lt;wx:font wx:val=&quot;Cambria Math&quot;/&gt;&lt;w:sz w:val=&quot;24&quot;/&gt;&lt;w:sz-cs w:val=&quot;24&quot;/&gt;&lt;w:lang w:val=&quot;EN-US&quot;/&gt;&lt;/w:rPr&gt;&lt;/m:ctrlPr&gt;&lt;/m:sSupPr&gt;&lt;m:e&gt;&lt;m:r&gt;&lt;m:rPr&gt;&lt;m:sty m:val=&quot;p&quot;/&gt;&lt;/m:rPr&gt;&lt;w:rPr&gt;&lt;w:rFonts w:ascii=&quot;Cambria Math&quot; w:h-ansi=&quot;Cambria Math&quot;/&gt;&lt;wx:font wx:val=&quot;Cambria Math&quot;/&gt;&lt;w:sz w:val=&quot;24&quot;/&gt;&lt;w:sz-cs w:val=&quot;24&quot;/&gt;&lt;w:lang w:val=&quot;EN-US&quot;/&gt;&lt;/w:rPr&gt;&lt;m:t&gt;V&lt;/m:t&gt;&lt;/m:r&gt;&lt;/m:e&gt;&lt;m:sup&gt;&lt;m:r&gt;&lt;m:rPr&gt;&lt;m:sty m:val=&quot;p&quot;/&gt;&lt;/m:rPr&gt;&lt;w:rPr&gt;&lt;w:rFonts w:ascii=&quot;Cambria Math&quot; w:h-ansi=&quot;Cambria Math&quot;/&gt;&lt;wx:font wx:val=&quot;Cambria Math&quot;/&gt;&lt;w:sz w:val=&quot;24&quot;/&gt;&lt;w:sz-cs w:val=&quot;24&quot;/&gt;&lt;w:lang w:val=&quot;EN-US&quot;/&gt;&lt;/w:rPr&gt;&lt;m:t&gt;T&lt;/m:t&gt;&lt;/m:r&gt;&lt;/m:sup&gt;&lt;/m:sSup&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5" o:title="" chromakey="white"/>
          </v:shape>
        </w:pict>
      </w:r>
      <w:r w:rsidR="00FA705C" w:rsidRPr="007D772C">
        <w:rPr>
          <w:sz w:val="24"/>
          <w:szCs w:val="24"/>
          <w:lang w:val="en-US"/>
        </w:rPr>
        <w:fldChar w:fldCharType="end"/>
      </w:r>
      <w:r w:rsidRPr="00281A4A">
        <w:rPr>
          <w:sz w:val="24"/>
          <w:szCs w:val="24"/>
          <w:lang w:val="en-US"/>
        </w:rPr>
        <w:t xml:space="preserve">, in order to obtain the vector of eigenvalues </w:t>
      </w:r>
      <m:oMath>
        <m:r>
          <m:rPr>
            <m:sty m:val="p"/>
          </m:rPr>
          <w:rPr>
            <w:rFonts w:ascii="Cambria Math" w:hAnsi="Cambria Math"/>
            <w:sz w:val="24"/>
            <w:szCs w:val="24"/>
            <w:lang w:val="en-US"/>
          </w:rPr>
          <m:t>e</m:t>
        </m:r>
      </m:oMath>
      <w:r w:rsidRPr="00281A4A">
        <w:rPr>
          <w:sz w:val="24"/>
          <w:szCs w:val="24"/>
          <w:lang w:val="en-US"/>
        </w:rPr>
        <w:t>, as following:</w:t>
      </w:r>
    </w:p>
    <w:p w:rsidR="00F533E9" w:rsidRDefault="00F533E9" w:rsidP="00281A4A">
      <w:pPr>
        <w:jc w:val="both"/>
        <w:rPr>
          <w:sz w:val="24"/>
          <w:szCs w:val="24"/>
          <w:lang w:val="en-US"/>
        </w:rPr>
      </w:pPr>
    </w:p>
    <w:p w:rsidR="00F533E9" w:rsidRDefault="005E1DFE" w:rsidP="00281A4A">
      <w:pPr>
        <w:jc w:val="both"/>
        <w:rPr>
          <w:sz w:val="24"/>
          <w:szCs w:val="24"/>
          <w:lang w:val="en-US"/>
        </w:rPr>
      </w:pPr>
      <w:r>
        <w:pict>
          <v:shape id="_x0000_i1043" type="#_x0000_t75" style="width:65.55pt;height:14.5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oNotEmbedSystemFonts/&gt;&lt;w:defaultTabStop w:val=&quot;720&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072DD3&quot;/&gt;&lt;wsp:rsid wsp:val=&quot;0002656C&quot;/&gt;&lt;wsp:rsid wsp:val=&quot;00031D60&quot;/&gt;&lt;wsp:rsid wsp:val=&quot;0004066A&quot;/&gt;&lt;wsp:rsid wsp:val=&quot;00050257&quot;/&gt;&lt;wsp:rsid wsp:val=&quot;00051B6D&quot;/&gt;&lt;wsp:rsid wsp:val=&quot;000531A5&quot;/&gt;&lt;wsp:rsid wsp:val=&quot;00056365&quot;/&gt;&lt;wsp:rsid wsp:val=&quot;00072DD3&quot;/&gt;&lt;wsp:rsid wsp:val=&quot;000744BA&quot;/&gt;&lt;wsp:rsid wsp:val=&quot;00081570&quot;/&gt;&lt;wsp:rsid wsp:val=&quot;000B2E1B&quot;/&gt;&lt;wsp:rsid wsp:val=&quot;000B3D10&quot;/&gt;&lt;wsp:rsid wsp:val=&quot;000B5092&quot;/&gt;&lt;wsp:rsid wsp:val=&quot;000D06DC&quot;/&gt;&lt;wsp:rsid wsp:val=&quot;000D2AFE&quot;/&gt;&lt;wsp:rsid wsp:val=&quot;000D6F45&quot;/&gt;&lt;wsp:rsid wsp:val=&quot;000F2793&quot;/&gt;&lt;wsp:rsid wsp:val=&quot;00131E1E&quot;/&gt;&lt;wsp:rsid wsp:val=&quot;0013288F&quot;/&gt;&lt;wsp:rsid wsp:val=&quot;00145FD8&quot;/&gt;&lt;wsp:rsid wsp:val=&quot;00160097&quot;/&gt;&lt;wsp:rsid wsp:val=&quot;00163610&quot;/&gt;&lt;wsp:rsid wsp:val=&quot;00173561&quot;/&gt;&lt;wsp:rsid wsp:val=&quot;00191CBF&quot;/&gt;&lt;wsp:rsid wsp:val=&quot;001939C7&quot;/&gt;&lt;wsp:rsid wsp:val=&quot;001A38A6&quot;/&gt;&lt;wsp:rsid wsp:val=&quot;001B1517&quot;/&gt;&lt;wsp:rsid wsp:val=&quot;001C64A1&quot;/&gt;&lt;wsp:rsid wsp:val=&quot;001D147D&quot;/&gt;&lt;wsp:rsid wsp:val=&quot;002217BC&quot;/&gt;&lt;wsp:rsid wsp:val=&quot;00223913&quot;/&gt;&lt;wsp:rsid wsp:val=&quot;00244035&quot;/&gt;&lt;wsp:rsid wsp:val=&quot;00256E45&quot;/&gt;&lt;wsp:rsid wsp:val=&quot;002621E5&quot;/&gt;&lt;wsp:rsid wsp:val=&quot;00264DD6&quot;/&gt;&lt;wsp:rsid wsp:val=&quot;00267171&quot;/&gt;&lt;wsp:rsid wsp:val=&quot;00281A4A&quot;/&gt;&lt;wsp:rsid wsp:val=&quot;00287CAA&quot;/&gt;&lt;wsp:rsid wsp:val=&quot;002A1CC7&quot;/&gt;&lt;wsp:rsid wsp:val=&quot;002A2E20&quot;/&gt;&lt;wsp:rsid wsp:val=&quot;002B0A67&quot;/&gt;&lt;wsp:rsid wsp:val=&quot;00307467&quot;/&gt;&lt;wsp:rsid wsp:val=&quot;003144FD&quot;/&gt;&lt;wsp:rsid wsp:val=&quot;003159E9&quot;/&gt;&lt;wsp:rsid wsp:val=&quot;00321358&quot;/&gt;&lt;wsp:rsid wsp:val=&quot;0033457B&quot;/&gt;&lt;wsp:rsid wsp:val=&quot;003345B3&quot;/&gt;&lt;wsp:rsid wsp:val=&quot;00354416&quot;/&gt;&lt;wsp:rsid wsp:val=&quot;00356937&quot;/&gt;&lt;wsp:rsid wsp:val=&quot;00356CBC&quot;/&gt;&lt;wsp:rsid wsp:val=&quot;0038071D&quot;/&gt;&lt;wsp:rsid wsp:val=&quot;00385621&quot;/&gt;&lt;wsp:rsid wsp:val=&quot;003A1B34&quot;/&gt;&lt;wsp:rsid wsp:val=&quot;003E6F71&quot;/&gt;&lt;wsp:rsid wsp:val=&quot;003F66E8&quot;/&gt;&lt;wsp:rsid wsp:val=&quot;003F695F&quot;/&gt;&lt;wsp:rsid wsp:val=&quot;004016E6&quot;/&gt;&lt;wsp:rsid wsp:val=&quot;0040663A&quot;/&gt;&lt;wsp:rsid wsp:val=&quot;0041562F&quot;/&gt;&lt;wsp:rsid wsp:val=&quot;00430651&quot;/&gt;&lt;wsp:rsid wsp:val=&quot;00432E74&quot;/&gt;&lt;wsp:rsid wsp:val=&quot;00432ECA&quot;/&gt;&lt;wsp:rsid wsp:val=&quot;00435336&quot;/&gt;&lt;wsp:rsid wsp:val=&quot;00440896&quot;/&gt;&lt;wsp:rsid wsp:val=&quot;00442443&quot;/&gt;&lt;wsp:rsid wsp:val=&quot;00452671&quot;/&gt;&lt;wsp:rsid wsp:val=&quot;004573A4&quot;/&gt;&lt;wsp:rsid wsp:val=&quot;004766DB&quot;/&gt;&lt;wsp:rsid wsp:val=&quot;004775DC&quot;/&gt;&lt;wsp:rsid wsp:val=&quot;0049590A&quot;/&gt;&lt;wsp:rsid wsp:val=&quot;004A0B44&quot;/&gt;&lt;wsp:rsid wsp:val=&quot;004A53F1&quot;/&gt;&lt;wsp:rsid wsp:val=&quot;004E2459&quot;/&gt;&lt;wsp:rsid wsp:val=&quot;00514559&quot;/&gt;&lt;wsp:rsid wsp:val=&quot;0054062D&quot;/&gt;&lt;wsp:rsid wsp:val=&quot;00554009&quot;/&gt;&lt;wsp:rsid wsp:val=&quot;00562A01&quot;/&gt;&lt;wsp:rsid wsp:val=&quot;00562BFF&quot;/&gt;&lt;wsp:rsid wsp:val=&quot;00570741&quot;/&gt;&lt;wsp:rsid wsp:val=&quot;00593F0F&quot;/&gt;&lt;wsp:rsid wsp:val=&quot;005952A0&quot;/&gt;&lt;wsp:rsid wsp:val=&quot;00595F78&quot;/&gt;&lt;wsp:rsid wsp:val=&quot;005A35D5&quot;/&gt;&lt;wsp:rsid wsp:val=&quot;005B33B3&quot;/&gt;&lt;wsp:rsid wsp:val=&quot;005E1FDE&quot;/&gt;&lt;wsp:rsid wsp:val=&quot;005F0B53&quot;/&gt;&lt;wsp:rsid wsp:val=&quot;005F1E87&quot;/&gt;&lt;wsp:rsid wsp:val=&quot;005F4C98&quot;/&gt;&lt;wsp:rsid wsp:val=&quot;005F7996&quot;/&gt;&lt;wsp:rsid wsp:val=&quot;0061450A&quot;/&gt;&lt;wsp:rsid wsp:val=&quot;00617B58&quot;/&gt;&lt;wsp:rsid wsp:val=&quot;00622708&quot;/&gt;&lt;wsp:rsid wsp:val=&quot;006334F0&quot;/&gt;&lt;wsp:rsid wsp:val=&quot;0064529E&quot;/&gt;&lt;wsp:rsid wsp:val=&quot;00650B21&quot;/&gt;&lt;wsp:rsid wsp:val=&quot;00651F87&quot;/&gt;&lt;wsp:rsid wsp:val=&quot;00653A70&quot;/&gt;&lt;wsp:rsid wsp:val=&quot;00654667&quot;/&gt;&lt;wsp:rsid wsp:val=&quot;00660BB1&quot;/&gt;&lt;wsp:rsid wsp:val=&quot;00667908&quot;/&gt;&lt;wsp:rsid wsp:val=&quot;006713D0&quot;/&gt;&lt;wsp:rsid wsp:val=&quot;00673A6C&quot;/&gt;&lt;wsp:rsid wsp:val=&quot;006800CC&quot;/&gt;&lt;wsp:rsid wsp:val=&quot;00682F93&quot;/&gt;&lt;wsp:rsid wsp:val=&quot;00694E88&quot;/&gt;&lt;wsp:rsid wsp:val=&quot;006A0653&quot;/&gt;&lt;wsp:rsid wsp:val=&quot;006B6C31&quot;/&gt;&lt;wsp:rsid wsp:val=&quot;006C15D5&quot;/&gt;&lt;wsp:rsid wsp:val=&quot;006C2898&quot;/&gt;&lt;wsp:rsid wsp:val=&quot;006C72CC&quot;/&gt;&lt;wsp:rsid wsp:val=&quot;006F220F&quot;/&gt;&lt;wsp:rsid wsp:val=&quot;006F500E&quot;/&gt;&lt;wsp:rsid wsp:val=&quot;00747566&quot;/&gt;&lt;wsp:rsid wsp:val=&quot;00760C13&quot;/&gt;&lt;wsp:rsid wsp:val=&quot;007767B8&quot;/&gt;&lt;wsp:rsid wsp:val=&quot;00786A69&quot;/&gt;&lt;wsp:rsid wsp:val=&quot;00787BCD&quot;/&gt;&lt;wsp:rsid wsp:val=&quot;00796917&quot;/&gt;&lt;wsp:rsid wsp:val=&quot;007A65BE&quot;/&gt;&lt;wsp:rsid wsp:val=&quot;007B3349&quot;/&gt;&lt;wsp:rsid wsp:val=&quot;007B76BD&quot;/&gt;&lt;wsp:rsid wsp:val=&quot;007C20A7&quot;/&gt;&lt;wsp:rsid wsp:val=&quot;007D06F5&quot;/&gt;&lt;wsp:rsid wsp:val=&quot;007D3F58&quot;/&gt;&lt;wsp:rsid wsp:val=&quot;007D772C&quot;/&gt;&lt;wsp:rsid wsp:val=&quot;00811ECD&quot;/&gt;&lt;wsp:rsid wsp:val=&quot;00832134&quot;/&gt;&lt;wsp:rsid wsp:val=&quot;008452CA&quot;/&gt;&lt;wsp:rsid wsp:val=&quot;00845551&quot;/&gt;&lt;wsp:rsid wsp:val=&quot;008472B9&quot;/&gt;&lt;wsp:rsid wsp:val=&quot;00852DDA&quot;/&gt;&lt;wsp:rsid wsp:val=&quot;0087047A&quot;/&gt;&lt;wsp:rsid wsp:val=&quot;0087051B&quot;/&gt;&lt;wsp:rsid wsp:val=&quot;008758FE&quot;/&gt;&lt;wsp:rsid wsp:val=&quot;0088008A&quot;/&gt;&lt;wsp:rsid wsp:val=&quot;00884B2B&quot;/&gt;&lt;wsp:rsid wsp:val=&quot;008B2F84&quot;/&gt;&lt;wsp:rsid wsp:val=&quot;008B4DCD&quot;/&gt;&lt;wsp:rsid wsp:val=&quot;008D1255&quot;/&gt;&lt;wsp:rsid wsp:val=&quot;008E7DD7&quot;/&gt;&lt;wsp:rsid wsp:val=&quot;008F42D8&quot;/&gt;&lt;wsp:rsid wsp:val=&quot;00925C73&quot;/&gt;&lt;wsp:rsid wsp:val=&quot;0093335A&quot;/&gt;&lt;wsp:rsid wsp:val=&quot;009400B2&quot;/&gt;&lt;wsp:rsid wsp:val=&quot;00946043&quot;/&gt;&lt;wsp:rsid wsp:val=&quot;00956F95&quot;/&gt;&lt;wsp:rsid wsp:val=&quot;00957A1C&quot;/&gt;&lt;wsp:rsid wsp:val=&quot;009647DB&quot;/&gt;&lt;wsp:rsid wsp:val=&quot;0096652E&quot;/&gt;&lt;wsp:rsid wsp:val=&quot;00995E44&quot;/&gt;&lt;wsp:rsid wsp:val=&quot;009975B6&quot;/&gt;&lt;wsp:rsid wsp:val=&quot;009D2741&quot;/&gt;&lt;wsp:rsid wsp:val=&quot;009E0793&quot;/&gt;&lt;wsp:rsid wsp:val=&quot;009E0E73&quot;/&gt;&lt;wsp:rsid wsp:val=&quot;009F105D&quot;/&gt;&lt;wsp:rsid wsp:val=&quot;009F1085&quot;/&gt;&lt;wsp:rsid wsp:val=&quot;009F4B62&quot;/&gt;&lt;wsp:rsid wsp:val=&quot;009F62AF&quot;/&gt;&lt;wsp:rsid wsp:val=&quot;00A01DB2&quot;/&gt;&lt;wsp:rsid wsp:val=&quot;00A132F1&quot;/&gt;&lt;wsp:rsid wsp:val=&quot;00A14712&quot;/&gt;&lt;wsp:rsid wsp:val=&quot;00A230A5&quot;/&gt;&lt;wsp:rsid wsp:val=&quot;00A3626F&quot;/&gt;&lt;wsp:rsid wsp:val=&quot;00A51921&quot;/&gt;&lt;wsp:rsid wsp:val=&quot;00A562A1&quot;/&gt;&lt;wsp:rsid wsp:val=&quot;00A67C9A&quot;/&gt;&lt;wsp:rsid wsp:val=&quot;00AB0D1A&quot;/&gt;&lt;wsp:rsid wsp:val=&quot;00AB591D&quot;/&gt;&lt;wsp:rsid wsp:val=&quot;00AC4844&quot;/&gt;&lt;wsp:rsid wsp:val=&quot;00AD545C&quot;/&gt;&lt;wsp:rsid wsp:val=&quot;00AD7125&quot;/&gt;&lt;wsp:rsid wsp:val=&quot;00AE7AA3&quot;/&gt;&lt;wsp:rsid wsp:val=&quot;00B06ED5&quot;/&gt;&lt;wsp:rsid wsp:val=&quot;00B17681&quot;/&gt;&lt;wsp:rsid wsp:val=&quot;00B54120&quot;/&gt;&lt;wsp:rsid wsp:val=&quot;00B65FF9&quot;/&gt;&lt;wsp:rsid wsp:val=&quot;00B7060B&quot;/&gt;&lt;wsp:rsid wsp:val=&quot;00B77CD5&quot;/&gt;&lt;wsp:rsid wsp:val=&quot;00B86320&quot;/&gt;&lt;wsp:rsid wsp:val=&quot;00B95E9E&quot;/&gt;&lt;wsp:rsid wsp:val=&quot;00BA27B1&quot;/&gt;&lt;wsp:rsid wsp:val=&quot;00BB46FE&quot;/&gt;&lt;wsp:rsid wsp:val=&quot;00BB5951&quot;/&gt;&lt;wsp:rsid wsp:val=&quot;00BB5970&quot;/&gt;&lt;wsp:rsid wsp:val=&quot;00BD0ABF&quot;/&gt;&lt;wsp:rsid wsp:val=&quot;00BD2C2B&quot;/&gt;&lt;wsp:rsid wsp:val=&quot;00BE2F9A&quot;/&gt;&lt;wsp:rsid wsp:val=&quot;00BF10AD&quot;/&gt;&lt;wsp:rsid wsp:val=&quot;00C03427&quot;/&gt;&lt;wsp:rsid wsp:val=&quot;00C1418D&quot;/&gt;&lt;wsp:rsid wsp:val=&quot;00C30896&quot;/&gt;&lt;wsp:rsid wsp:val=&quot;00C3220C&quot;/&gt;&lt;wsp:rsid wsp:val=&quot;00C36ACA&quot;/&gt;&lt;wsp:rsid wsp:val=&quot;00C402C9&quot;/&gt;&lt;wsp:rsid wsp:val=&quot;00C456F0&quot;/&gt;&lt;wsp:rsid wsp:val=&quot;00C515AB&quot;/&gt;&lt;wsp:rsid wsp:val=&quot;00C55341&quot;/&gt;&lt;wsp:rsid wsp:val=&quot;00C55CD5&quot;/&gt;&lt;wsp:rsid wsp:val=&quot;00C6374F&quot;/&gt;&lt;wsp:rsid wsp:val=&quot;00C65CC3&quot;/&gt;&lt;wsp:rsid wsp:val=&quot;00C81527&quot;/&gt;&lt;wsp:rsid wsp:val=&quot;00C92953&quot;/&gt;&lt;wsp:rsid wsp:val=&quot;00CA06CF&quot;/&gt;&lt;wsp:rsid wsp:val=&quot;00CD1A61&quot;/&gt;&lt;wsp:rsid wsp:val=&quot;00CD6385&quot;/&gt;&lt;wsp:rsid wsp:val=&quot;00D21507&quot;/&gt;&lt;wsp:rsid wsp:val=&quot;00D22EA3&quot;/&gt;&lt;wsp:rsid wsp:val=&quot;00D2658A&quot;/&gt;&lt;wsp:rsid wsp:val=&quot;00D4180F&quot;/&gt;&lt;wsp:rsid wsp:val=&quot;00D42D4F&quot;/&gt;&lt;wsp:rsid wsp:val=&quot;00D51941&quot;/&gt;&lt;wsp:rsid wsp:val=&quot;00D62B40&quot;/&gt;&lt;wsp:rsid wsp:val=&quot;00D734DB&quot;/&gt;&lt;wsp:rsid wsp:val=&quot;00DC7ECD&quot;/&gt;&lt;wsp:rsid wsp:val=&quot;00DD43CD&quot;/&gt;&lt;wsp:rsid wsp:val=&quot;00DD4628&quot;/&gt;&lt;wsp:rsid wsp:val=&quot;00E16D80&quot;/&gt;&lt;wsp:rsid wsp:val=&quot;00E17D70&quot;/&gt;&lt;wsp:rsid wsp:val=&quot;00E329C2&quot;/&gt;&lt;wsp:rsid wsp:val=&quot;00E37A75&quot;/&gt;&lt;wsp:rsid wsp:val=&quot;00E61444&quot;/&gt;&lt;wsp:rsid wsp:val=&quot;00E65EC9&quot;/&gt;&lt;wsp:rsid wsp:val=&quot;00E702DE&quot;/&gt;&lt;wsp:rsid wsp:val=&quot;00E72277&quot;/&gt;&lt;wsp:rsid wsp:val=&quot;00E92992&quot;/&gt;&lt;wsp:rsid wsp:val=&quot;00E97FA5&quot;/&gt;&lt;wsp:rsid wsp:val=&quot;00EA2555&quot;/&gt;&lt;wsp:rsid wsp:val=&quot;00EA45EA&quot;/&gt;&lt;wsp:rsid wsp:val=&quot;00EB0300&quot;/&gt;&lt;wsp:rsid wsp:val=&quot;00EB1279&quot;/&gt;&lt;wsp:rsid wsp:val=&quot;00EC4197&quot;/&gt;&lt;wsp:rsid wsp:val=&quot;00ED2EB1&quot;/&gt;&lt;wsp:rsid wsp:val=&quot;00EE0C15&quot;/&gt;&lt;wsp:rsid wsp:val=&quot;00F002FB&quot;/&gt;&lt;wsp:rsid wsp:val=&quot;00F033B1&quot;/&gt;&lt;wsp:rsid wsp:val=&quot;00F03E3D&quot;/&gt;&lt;wsp:rsid wsp:val=&quot;00F36678&quot;/&gt;&lt;wsp:rsid wsp:val=&quot;00F376D1&quot;/&gt;&lt;wsp:rsid wsp:val=&quot;00F46BBC&quot;/&gt;&lt;wsp:rsid wsp:val=&quot;00F50654&quot;/&gt;&lt;wsp:rsid wsp:val=&quot;00F56C49&quot;/&gt;&lt;wsp:rsid wsp:val=&quot;00F572F7&quot;/&gt;&lt;wsp:rsid wsp:val=&quot;00F83F84&quot;/&gt;&lt;wsp:rsid wsp:val=&quot;00F95956&quot;/&gt;&lt;wsp:rsid wsp:val=&quot;00FB251D&quot;/&gt;&lt;wsp:rsid wsp:val=&quot;00FB27C3&quot;/&gt;&lt;wsp:rsid wsp:val=&quot;00FC6FA8&quot;/&gt;&lt;wsp:rsid wsp:val=&quot;00FF78A9&quot;/&gt;&lt;/wsp:rsids&gt;&lt;/w:docPr&gt;&lt;w:body&gt;&lt;w:p wsp:rsidR=&quot;00000000&quot; wsp:rsidRDefault=&quot;008B4DCD&quot;&gt;&lt;m:oMathPara&gt;&lt;m:oMath&gt;&lt;m:r&gt;&lt;m:rPr&gt;&lt;m:sty m:val=&quot;p&quot;/&gt;&lt;/m:rPr&gt;&lt;w:rPr&gt;&lt;w:rFonts w:ascii=&quot;Cambria Math&quot; w:h-ansi=&quot;Cambria Math&quot;/&gt;&lt;wx:font wx:val=&quot;Cambria Math&quot;/&gt;&lt;w:sz w:val=&quot;24&quot;/&gt;&lt;w:sz-cs w:val=&quot;24&quot;/&gt;&lt;w:lang w:val=&quot;EN-US&quot;/&gt;&lt;/w:rPr&gt;&lt;m:t&gt;e=diag&lt;/m:t&gt;&lt;/m:r&gt;&lt;m:d&gt;&lt;m:dPr&gt;&lt;m:ctrlPr&gt;&lt;w:rPr&gt;&lt;w:rFonts w:ascii=&quot;Cambria Math&quot; w:h-ansi=&quot;Cambria Math&quot;/&gt;&lt;wx:font wx:val=&quot;Cambria Math&quot;/&gt;&lt;w:sz w:val=&quot;24&quot;/&gt;&lt;w:sz-cs w:val=&quot;24&quot;/&gt;&lt;w:lang w:val=&quot;EN-US&quot;/&gt;&lt;/w:rPr&gt;&lt;/m:ctrlPr&gt;&lt;/m:dPr&gt;&lt;m:e&gt;&lt;m:r&gt;&lt;m:rPr&gt;&lt;m:sty m:val=&quot;p&quot;/&gt;&lt;/m:rPr&gt;&lt;w:rPr&gt;&lt;w:rFonts w:ascii=&quot;Cambria Math&quot; w:h-ansi=&quot;Cambria Math&quot;/&gt;&lt;wx:font wx:val=&quot;Cambria Math&quot;/&gt;&lt;w:sz w:val=&quot;24&quot;/&gt;&lt;w:sz-cs w:val=&quot;24&quot;/&gt;&lt;w:lang w:val=&quot;EN-US&quot;/&gt;&lt;/w:rPr&gt;&lt;m:t&gt;?›&lt;/m:t&gt;&lt;/m:r&gt;&lt;/m:e&gt;&lt;/m:d&gt;&lt;m:r&gt;&lt;m:rPr&gt;&lt;m:sty m:val=&quot;p&quot;/&gt;&lt;/m:rPr&gt;&lt;w:rPr&gt;&lt;w:rFonts w:ascii=&quot;Cambria Math&quot; w:h-ansi=&quot;Cambria Math&quot;/&gt;&lt;wx:font wx:val=&quot;Cambria Math&quot;/&gt;&lt;w:sz w:val=&quot;24&quot;/&gt;&lt;w:sz-cs w:val=&quot;24&quot;/&gt;&lt;w:lang w:val=&quot;EN-US&quot;/&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6" o:title="" chromakey="white"/>
          </v:shape>
        </w:pict>
      </w:r>
    </w:p>
    <w:p w:rsidR="00F533E9" w:rsidRPr="003159E9" w:rsidRDefault="00F533E9" w:rsidP="00281A4A">
      <w:pPr>
        <w:jc w:val="both"/>
        <w:rPr>
          <w:sz w:val="24"/>
          <w:szCs w:val="24"/>
          <w:lang w:val="en-US"/>
        </w:rPr>
      </w:pPr>
    </w:p>
    <w:p w:rsidR="00F533E9" w:rsidRDefault="00F533E9" w:rsidP="00281A4A">
      <w:pPr>
        <w:jc w:val="both"/>
        <w:rPr>
          <w:sz w:val="24"/>
          <w:szCs w:val="24"/>
          <w:lang w:val="en-US"/>
        </w:rPr>
      </w:pPr>
      <w:r w:rsidRPr="003159E9">
        <w:rPr>
          <w:sz w:val="24"/>
          <w:szCs w:val="24"/>
          <w:lang w:val="en-US"/>
        </w:rPr>
        <w:t xml:space="preserve">The eigenvalues should be sorted in descending order, as defined by </w:t>
      </w:r>
      <w:r w:rsidR="00FA705C" w:rsidRPr="007D772C">
        <w:rPr>
          <w:sz w:val="24"/>
          <w:szCs w:val="24"/>
          <w:lang w:val="en-US"/>
        </w:rPr>
        <w:fldChar w:fldCharType="begin"/>
      </w:r>
      <w:r w:rsidRPr="007D772C">
        <w:rPr>
          <w:sz w:val="24"/>
          <w:szCs w:val="24"/>
          <w:lang w:val="en-US"/>
        </w:rPr>
        <w:instrText xml:space="preserve"> QUOTE </w:instrText>
      </w:r>
      <w:r w:rsidR="005E1DFE">
        <w:pict>
          <v:shape id="_x0000_i1044" type="#_x0000_t75" style="width:152.55pt;height:12.4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oNotEmbedSystemFonts/&gt;&lt;w:defaultTabStop w:val=&quot;720&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072DD3&quot;/&gt;&lt;wsp:rsid wsp:val=&quot;0002656C&quot;/&gt;&lt;wsp:rsid wsp:val=&quot;00031D60&quot;/&gt;&lt;wsp:rsid wsp:val=&quot;0004066A&quot;/&gt;&lt;wsp:rsid wsp:val=&quot;00050257&quot;/&gt;&lt;wsp:rsid wsp:val=&quot;00051B6D&quot;/&gt;&lt;wsp:rsid wsp:val=&quot;000531A5&quot;/&gt;&lt;wsp:rsid wsp:val=&quot;00056365&quot;/&gt;&lt;wsp:rsid wsp:val=&quot;00072DD3&quot;/&gt;&lt;wsp:rsid wsp:val=&quot;000744BA&quot;/&gt;&lt;wsp:rsid wsp:val=&quot;00081570&quot;/&gt;&lt;wsp:rsid wsp:val=&quot;000B2E1B&quot;/&gt;&lt;wsp:rsid wsp:val=&quot;000B3D10&quot;/&gt;&lt;wsp:rsid wsp:val=&quot;000B5092&quot;/&gt;&lt;wsp:rsid wsp:val=&quot;000D06DC&quot;/&gt;&lt;wsp:rsid wsp:val=&quot;000D2AFE&quot;/&gt;&lt;wsp:rsid wsp:val=&quot;000D6F45&quot;/&gt;&lt;wsp:rsid wsp:val=&quot;000F2793&quot;/&gt;&lt;wsp:rsid wsp:val=&quot;00131E1E&quot;/&gt;&lt;wsp:rsid wsp:val=&quot;0013288F&quot;/&gt;&lt;wsp:rsid wsp:val=&quot;00145FD8&quot;/&gt;&lt;wsp:rsid wsp:val=&quot;00160097&quot;/&gt;&lt;wsp:rsid wsp:val=&quot;00163610&quot;/&gt;&lt;wsp:rsid wsp:val=&quot;00173561&quot;/&gt;&lt;wsp:rsid wsp:val=&quot;00191CBF&quot;/&gt;&lt;wsp:rsid wsp:val=&quot;001939C7&quot;/&gt;&lt;wsp:rsid wsp:val=&quot;001A38A6&quot;/&gt;&lt;wsp:rsid wsp:val=&quot;001B1517&quot;/&gt;&lt;wsp:rsid wsp:val=&quot;001C64A1&quot;/&gt;&lt;wsp:rsid wsp:val=&quot;001D147D&quot;/&gt;&lt;wsp:rsid wsp:val=&quot;002217BC&quot;/&gt;&lt;wsp:rsid wsp:val=&quot;00223913&quot;/&gt;&lt;wsp:rsid wsp:val=&quot;00244035&quot;/&gt;&lt;wsp:rsid wsp:val=&quot;00256E45&quot;/&gt;&lt;wsp:rsid wsp:val=&quot;002621E5&quot;/&gt;&lt;wsp:rsid wsp:val=&quot;00264DD6&quot;/&gt;&lt;wsp:rsid wsp:val=&quot;00267171&quot;/&gt;&lt;wsp:rsid wsp:val=&quot;00281A4A&quot;/&gt;&lt;wsp:rsid wsp:val=&quot;00287CAA&quot;/&gt;&lt;wsp:rsid wsp:val=&quot;002A1CC7&quot;/&gt;&lt;wsp:rsid wsp:val=&quot;002A2E20&quot;/&gt;&lt;wsp:rsid wsp:val=&quot;002B0A67&quot;/&gt;&lt;wsp:rsid wsp:val=&quot;00307467&quot;/&gt;&lt;wsp:rsid wsp:val=&quot;003144FD&quot;/&gt;&lt;wsp:rsid wsp:val=&quot;003159E9&quot;/&gt;&lt;wsp:rsid wsp:val=&quot;00321358&quot;/&gt;&lt;wsp:rsid wsp:val=&quot;0033457B&quot;/&gt;&lt;wsp:rsid wsp:val=&quot;003345B3&quot;/&gt;&lt;wsp:rsid wsp:val=&quot;00354416&quot;/&gt;&lt;wsp:rsid wsp:val=&quot;00356937&quot;/&gt;&lt;wsp:rsid wsp:val=&quot;00356CBC&quot;/&gt;&lt;wsp:rsid wsp:val=&quot;0038071D&quot;/&gt;&lt;wsp:rsid wsp:val=&quot;00385621&quot;/&gt;&lt;wsp:rsid wsp:val=&quot;003A1B34&quot;/&gt;&lt;wsp:rsid wsp:val=&quot;003E6F71&quot;/&gt;&lt;wsp:rsid wsp:val=&quot;003F66E8&quot;/&gt;&lt;wsp:rsid wsp:val=&quot;003F695F&quot;/&gt;&lt;wsp:rsid wsp:val=&quot;004016E6&quot;/&gt;&lt;wsp:rsid wsp:val=&quot;0040663A&quot;/&gt;&lt;wsp:rsid wsp:val=&quot;0041562F&quot;/&gt;&lt;wsp:rsid wsp:val=&quot;00430651&quot;/&gt;&lt;wsp:rsid wsp:val=&quot;00432E74&quot;/&gt;&lt;wsp:rsid wsp:val=&quot;00432ECA&quot;/&gt;&lt;wsp:rsid wsp:val=&quot;00435336&quot;/&gt;&lt;wsp:rsid wsp:val=&quot;00440896&quot;/&gt;&lt;wsp:rsid wsp:val=&quot;00442443&quot;/&gt;&lt;wsp:rsid wsp:val=&quot;00452671&quot;/&gt;&lt;wsp:rsid wsp:val=&quot;004573A4&quot;/&gt;&lt;wsp:rsid wsp:val=&quot;004766DB&quot;/&gt;&lt;wsp:rsid wsp:val=&quot;004775DC&quot;/&gt;&lt;wsp:rsid wsp:val=&quot;0049590A&quot;/&gt;&lt;wsp:rsid wsp:val=&quot;004A0B44&quot;/&gt;&lt;wsp:rsid wsp:val=&quot;004A53F1&quot;/&gt;&lt;wsp:rsid wsp:val=&quot;004E2459&quot;/&gt;&lt;wsp:rsid wsp:val=&quot;00514559&quot;/&gt;&lt;wsp:rsid wsp:val=&quot;0054062D&quot;/&gt;&lt;wsp:rsid wsp:val=&quot;00554009&quot;/&gt;&lt;wsp:rsid wsp:val=&quot;00562A01&quot;/&gt;&lt;wsp:rsid wsp:val=&quot;00562BFF&quot;/&gt;&lt;wsp:rsid wsp:val=&quot;00570741&quot;/&gt;&lt;wsp:rsid wsp:val=&quot;00593F0F&quot;/&gt;&lt;wsp:rsid wsp:val=&quot;005952A0&quot;/&gt;&lt;wsp:rsid wsp:val=&quot;00595F78&quot;/&gt;&lt;wsp:rsid wsp:val=&quot;005A35D5&quot;/&gt;&lt;wsp:rsid wsp:val=&quot;005B33B3&quot;/&gt;&lt;wsp:rsid wsp:val=&quot;005E1FDE&quot;/&gt;&lt;wsp:rsid wsp:val=&quot;005F0B53&quot;/&gt;&lt;wsp:rsid wsp:val=&quot;005F1E87&quot;/&gt;&lt;wsp:rsid wsp:val=&quot;005F4C98&quot;/&gt;&lt;wsp:rsid wsp:val=&quot;005F7996&quot;/&gt;&lt;wsp:rsid wsp:val=&quot;0061450A&quot;/&gt;&lt;wsp:rsid wsp:val=&quot;00617B58&quot;/&gt;&lt;wsp:rsid wsp:val=&quot;00622708&quot;/&gt;&lt;wsp:rsid wsp:val=&quot;006334F0&quot;/&gt;&lt;wsp:rsid wsp:val=&quot;0064529E&quot;/&gt;&lt;wsp:rsid wsp:val=&quot;00650B21&quot;/&gt;&lt;wsp:rsid wsp:val=&quot;00651F87&quot;/&gt;&lt;wsp:rsid wsp:val=&quot;00653A70&quot;/&gt;&lt;wsp:rsid wsp:val=&quot;00654667&quot;/&gt;&lt;wsp:rsid wsp:val=&quot;00660BB1&quot;/&gt;&lt;wsp:rsid wsp:val=&quot;00667908&quot;/&gt;&lt;wsp:rsid wsp:val=&quot;006713D0&quot;/&gt;&lt;wsp:rsid wsp:val=&quot;00673A6C&quot;/&gt;&lt;wsp:rsid wsp:val=&quot;006800CC&quot;/&gt;&lt;wsp:rsid wsp:val=&quot;00682F93&quot;/&gt;&lt;wsp:rsid wsp:val=&quot;00694E88&quot;/&gt;&lt;wsp:rsid wsp:val=&quot;006A0653&quot;/&gt;&lt;wsp:rsid wsp:val=&quot;006B6C31&quot;/&gt;&lt;wsp:rsid wsp:val=&quot;006C15D5&quot;/&gt;&lt;wsp:rsid wsp:val=&quot;006C2898&quot;/&gt;&lt;wsp:rsid wsp:val=&quot;006C72CC&quot;/&gt;&lt;wsp:rsid wsp:val=&quot;006F220F&quot;/&gt;&lt;wsp:rsid wsp:val=&quot;006F500E&quot;/&gt;&lt;wsp:rsid wsp:val=&quot;00747566&quot;/&gt;&lt;wsp:rsid wsp:val=&quot;00760C13&quot;/&gt;&lt;wsp:rsid wsp:val=&quot;007767B8&quot;/&gt;&lt;wsp:rsid wsp:val=&quot;00786A69&quot;/&gt;&lt;wsp:rsid wsp:val=&quot;00787BCD&quot;/&gt;&lt;wsp:rsid wsp:val=&quot;00796917&quot;/&gt;&lt;wsp:rsid wsp:val=&quot;007A65BE&quot;/&gt;&lt;wsp:rsid wsp:val=&quot;007B3349&quot;/&gt;&lt;wsp:rsid wsp:val=&quot;007B76BD&quot;/&gt;&lt;wsp:rsid wsp:val=&quot;007C20A7&quot;/&gt;&lt;wsp:rsid wsp:val=&quot;007D06F5&quot;/&gt;&lt;wsp:rsid wsp:val=&quot;007D3F58&quot;/&gt;&lt;wsp:rsid wsp:val=&quot;007D772C&quot;/&gt;&lt;wsp:rsid wsp:val=&quot;00811ECD&quot;/&gt;&lt;wsp:rsid wsp:val=&quot;00832134&quot;/&gt;&lt;wsp:rsid wsp:val=&quot;008452CA&quot;/&gt;&lt;wsp:rsid wsp:val=&quot;00845551&quot;/&gt;&lt;wsp:rsid wsp:val=&quot;008472B9&quot;/&gt;&lt;wsp:rsid wsp:val=&quot;00852DDA&quot;/&gt;&lt;wsp:rsid wsp:val=&quot;0087047A&quot;/&gt;&lt;wsp:rsid wsp:val=&quot;0087051B&quot;/&gt;&lt;wsp:rsid wsp:val=&quot;008758FE&quot;/&gt;&lt;wsp:rsid wsp:val=&quot;0088008A&quot;/&gt;&lt;wsp:rsid wsp:val=&quot;00884B2B&quot;/&gt;&lt;wsp:rsid wsp:val=&quot;008B2F84&quot;/&gt;&lt;wsp:rsid wsp:val=&quot;008D1255&quot;/&gt;&lt;wsp:rsid wsp:val=&quot;008E7DD7&quot;/&gt;&lt;wsp:rsid wsp:val=&quot;008F42D8&quot;/&gt;&lt;wsp:rsid wsp:val=&quot;00925C73&quot;/&gt;&lt;wsp:rsid wsp:val=&quot;0093335A&quot;/&gt;&lt;wsp:rsid wsp:val=&quot;009400B2&quot;/&gt;&lt;wsp:rsid wsp:val=&quot;00946043&quot;/&gt;&lt;wsp:rsid wsp:val=&quot;00956F95&quot;/&gt;&lt;wsp:rsid wsp:val=&quot;00957A1C&quot;/&gt;&lt;wsp:rsid wsp:val=&quot;009647DB&quot;/&gt;&lt;wsp:rsid wsp:val=&quot;0096652E&quot;/&gt;&lt;wsp:rsid wsp:val=&quot;00995E44&quot;/&gt;&lt;wsp:rsid wsp:val=&quot;009975B6&quot;/&gt;&lt;wsp:rsid wsp:val=&quot;009C27BD&quot;/&gt;&lt;wsp:rsid wsp:val=&quot;009D2741&quot;/&gt;&lt;wsp:rsid wsp:val=&quot;009E0793&quot;/&gt;&lt;wsp:rsid wsp:val=&quot;009E0E73&quot;/&gt;&lt;wsp:rsid wsp:val=&quot;009F105D&quot;/&gt;&lt;wsp:rsid wsp:val=&quot;009F1085&quot;/&gt;&lt;wsp:rsid wsp:val=&quot;009F4B62&quot;/&gt;&lt;wsp:rsid wsp:val=&quot;009F62AF&quot;/&gt;&lt;wsp:rsid wsp:val=&quot;00A01DB2&quot;/&gt;&lt;wsp:rsid wsp:val=&quot;00A132F1&quot;/&gt;&lt;wsp:rsid wsp:val=&quot;00A14712&quot;/&gt;&lt;wsp:rsid wsp:val=&quot;00A230A5&quot;/&gt;&lt;wsp:rsid wsp:val=&quot;00A3626F&quot;/&gt;&lt;wsp:rsid wsp:val=&quot;00A51921&quot;/&gt;&lt;wsp:rsid wsp:val=&quot;00A562A1&quot;/&gt;&lt;wsp:rsid wsp:val=&quot;00A67C9A&quot;/&gt;&lt;wsp:rsid wsp:val=&quot;00AB0D1A&quot;/&gt;&lt;wsp:rsid wsp:val=&quot;00AB591D&quot;/&gt;&lt;wsp:rsid wsp:val=&quot;00AC4844&quot;/&gt;&lt;wsp:rsid wsp:val=&quot;00AD545C&quot;/&gt;&lt;wsp:rsid wsp:val=&quot;00AD7125&quot;/&gt;&lt;wsp:rsid wsp:val=&quot;00AE7AA3&quot;/&gt;&lt;wsp:rsid wsp:val=&quot;00B06ED5&quot;/&gt;&lt;wsp:rsid wsp:val=&quot;00B17681&quot;/&gt;&lt;wsp:rsid wsp:val=&quot;00B54120&quot;/&gt;&lt;wsp:rsid wsp:val=&quot;00B65FF9&quot;/&gt;&lt;wsp:rsid wsp:val=&quot;00B7060B&quot;/&gt;&lt;wsp:rsid wsp:val=&quot;00B77CD5&quot;/&gt;&lt;wsp:rsid wsp:val=&quot;00B86320&quot;/&gt;&lt;wsp:rsid wsp:val=&quot;00B95E9E&quot;/&gt;&lt;wsp:rsid wsp:val=&quot;00BA27B1&quot;/&gt;&lt;wsp:rsid wsp:val=&quot;00BB46FE&quot;/&gt;&lt;wsp:rsid wsp:val=&quot;00BB5951&quot;/&gt;&lt;wsp:rsid wsp:val=&quot;00BB5970&quot;/&gt;&lt;wsp:rsid wsp:val=&quot;00BD0ABF&quot;/&gt;&lt;wsp:rsid wsp:val=&quot;00BD2C2B&quot;/&gt;&lt;wsp:rsid wsp:val=&quot;00BE2F9A&quot;/&gt;&lt;wsp:rsid wsp:val=&quot;00BF10AD&quot;/&gt;&lt;wsp:rsid wsp:val=&quot;00C03427&quot;/&gt;&lt;wsp:rsid wsp:val=&quot;00C1418D&quot;/&gt;&lt;wsp:rsid wsp:val=&quot;00C30896&quot;/&gt;&lt;wsp:rsid wsp:val=&quot;00C3220C&quot;/&gt;&lt;wsp:rsid wsp:val=&quot;00C36ACA&quot;/&gt;&lt;wsp:rsid wsp:val=&quot;00C402C9&quot;/&gt;&lt;wsp:rsid wsp:val=&quot;00C456F0&quot;/&gt;&lt;wsp:rsid wsp:val=&quot;00C515AB&quot;/&gt;&lt;wsp:rsid wsp:val=&quot;00C55341&quot;/&gt;&lt;wsp:rsid wsp:val=&quot;00C55CD5&quot;/&gt;&lt;wsp:rsid wsp:val=&quot;00C6374F&quot;/&gt;&lt;wsp:rsid wsp:val=&quot;00C65CC3&quot;/&gt;&lt;wsp:rsid wsp:val=&quot;00C81527&quot;/&gt;&lt;wsp:rsid wsp:val=&quot;00C92953&quot;/&gt;&lt;wsp:rsid wsp:val=&quot;00CA06CF&quot;/&gt;&lt;wsp:rsid wsp:val=&quot;00CD1A61&quot;/&gt;&lt;wsp:rsid wsp:val=&quot;00CD6385&quot;/&gt;&lt;wsp:rsid wsp:val=&quot;00D21507&quot;/&gt;&lt;wsp:rsid wsp:val=&quot;00D22EA3&quot;/&gt;&lt;wsp:rsid wsp:val=&quot;00D2658A&quot;/&gt;&lt;wsp:rsid wsp:val=&quot;00D4180F&quot;/&gt;&lt;wsp:rsid wsp:val=&quot;00D42D4F&quot;/&gt;&lt;wsp:rsid wsp:val=&quot;00D51941&quot;/&gt;&lt;wsp:rsid wsp:val=&quot;00D62B40&quot;/&gt;&lt;wsp:rsid wsp:val=&quot;00D734DB&quot;/&gt;&lt;wsp:rsid wsp:val=&quot;00DC7ECD&quot;/&gt;&lt;wsp:rsid wsp:val=&quot;00DD43CD&quot;/&gt;&lt;wsp:rsid wsp:val=&quot;00DD4628&quot;/&gt;&lt;wsp:rsid wsp:val=&quot;00E16D80&quot;/&gt;&lt;wsp:rsid wsp:val=&quot;00E17D70&quot;/&gt;&lt;wsp:rsid wsp:val=&quot;00E329C2&quot;/&gt;&lt;wsp:rsid wsp:val=&quot;00E37A75&quot;/&gt;&lt;wsp:rsid wsp:val=&quot;00E61444&quot;/&gt;&lt;wsp:rsid wsp:val=&quot;00E65EC9&quot;/&gt;&lt;wsp:rsid wsp:val=&quot;00E702DE&quot;/&gt;&lt;wsp:rsid wsp:val=&quot;00E72277&quot;/&gt;&lt;wsp:rsid wsp:val=&quot;00E92992&quot;/&gt;&lt;wsp:rsid wsp:val=&quot;00E97FA5&quot;/&gt;&lt;wsp:rsid wsp:val=&quot;00EA2555&quot;/&gt;&lt;wsp:rsid wsp:val=&quot;00EA45EA&quot;/&gt;&lt;wsp:rsid wsp:val=&quot;00EB0300&quot;/&gt;&lt;wsp:rsid wsp:val=&quot;00EB1279&quot;/&gt;&lt;wsp:rsid wsp:val=&quot;00EC4197&quot;/&gt;&lt;wsp:rsid wsp:val=&quot;00ED2EB1&quot;/&gt;&lt;wsp:rsid wsp:val=&quot;00EE0C15&quot;/&gt;&lt;wsp:rsid wsp:val=&quot;00F002FB&quot;/&gt;&lt;wsp:rsid wsp:val=&quot;00F033B1&quot;/&gt;&lt;wsp:rsid wsp:val=&quot;00F03E3D&quot;/&gt;&lt;wsp:rsid wsp:val=&quot;00F36678&quot;/&gt;&lt;wsp:rsid wsp:val=&quot;00F376D1&quot;/&gt;&lt;wsp:rsid wsp:val=&quot;00F46BBC&quot;/&gt;&lt;wsp:rsid wsp:val=&quot;00F50654&quot;/&gt;&lt;wsp:rsid wsp:val=&quot;00F56C49&quot;/&gt;&lt;wsp:rsid wsp:val=&quot;00F572F7&quot;/&gt;&lt;wsp:rsid wsp:val=&quot;00F83F84&quot;/&gt;&lt;wsp:rsid wsp:val=&quot;00F95956&quot;/&gt;&lt;wsp:rsid wsp:val=&quot;00FB251D&quot;/&gt;&lt;wsp:rsid wsp:val=&quot;00FB27C3&quot;/&gt;&lt;wsp:rsid wsp:val=&quot;00FC6FA8&quot;/&gt;&lt;wsp:rsid wsp:val=&quot;00FF78A9&quot;/&gt;&lt;/wsp:rsids&gt;&lt;/w:docPr&gt;&lt;w:body&gt;&lt;w:p wsp:rsidR=&quot;00000000&quot; wsp:rsidRDefault=&quot;009C27BD&quot;&gt;&lt;m:oMathPara&gt;&lt;m:oMath&gt;&lt;m:sSub&gt;&lt;m:sSubPr&gt;&lt;m:ctrlPr&gt;&lt;w:rPr&gt;&lt;w:rFonts w:ascii=&quot;Cambria Math&quot; w:h-ansi=&quot;Cambria Math&quot;/&gt;&lt;wx:font wx:val=&quot;Cambria Math&quot;/&gt;&lt;w:sz w:val=&quot;24&quot;/&gt;&lt;w:sz-cs w:val=&quot;24&quot;/&gt;&lt;w:lang w:val=&quot;EN-US&quot;/&gt;&lt;/w:rPr&gt;&lt;/m:ctrlPr&gt;&lt;/m:sSubPr&gt;&lt;m:e&gt;&lt;m:r&gt;&lt;m:rPr&gt;&lt;m:sty m:val=&quot;p&quot;/&gt;&lt;/m:rPr&gt;&lt;w:rPr&gt;&lt;w:rFonts w:ascii=&quot;Cambria Math&quot; w:h-ansi=&quot;Cambria Math&quot;/&gt;&lt;wx:font wx:val=&quot;Cambria Math&quot;/&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1&lt;/m:t&gt;&lt;/m:r&gt;&lt;/m:sub&gt;&lt;/m:sSub&gt;&lt;m:r&gt;&lt;m:rPr&gt;&lt;m:sty m:val=&quot;p&quot;/&gt;&lt;/m:rPr&gt;&lt;w:rPr&gt;&lt;w:rFonts w:ascii=&quot;Cambria Math&quot; w:h-ansi=&quot;Cambria Math&quot;/&gt;&lt;wx:font wx:val=&quot;Cambria Math&quot;/&gt;&lt;w:sz w:val=&quot;24&quot;/&gt;&lt;w:sz-cs w:val=&quot;24&quot;/&gt;&lt;w:lang w:val=&quot;EN-US&quot;/&gt;&lt;/w:rPr&gt;&lt;m:t&gt;&amp;gt;&lt;/m:t&gt;&lt;/m:r&gt;&lt;m:r&gt;&lt;w:rPr&gt;&lt;w:rFonts w:ascii=&quot;Cambria Math&quot; w:h-ansi=&quot;Cambria Math&quot;/&gt;&lt;wx:font wx:val=&quot;Cambria Math&quot;/&gt;&lt;w:i/&gt;&lt;w:sz w:val=&quot;24&quot;/&gt;&lt;w:sz-cs w:val=&quot;24&quot;/&gt;&lt;w:lang w:val=&quot;EN-US&quot;/&gt;&lt;/w:rPr&gt;&lt;m:t&gt; &lt;/m:t&gt;&lt;/m:r&gt;&lt;m:sSub&gt;&lt;m:sSubPr&gt;&lt;m:ctrlPr&gt;&lt;w:rPr&gt;&lt;w:rFonts w:ascii=&quot;Cambria Math&quot; w:h-ansi=&quot;Cambria Math&quot;/&gt;&lt;wx:font wx:val=&quot;Cambria Math&quot;/&gt;&lt;w:sz w:val=&quot;24&quot;/&gt;&lt;w:sz-cs w:val=&quot;24&quot;/&gt;&lt;w:lang w:val=&quot;EN-US&quot;/&gt;&lt;/w:rPr&gt;&lt;/m:ctrlPr&gt;&lt;/m:sSubPr&gt;&lt;m:e&gt;&lt;m:r&gt;&lt;m:rPr&gt;&lt;m:sty m:val=&quot;p&quot;/&gt;&lt;/m:rPr&gt;&lt;w:rPr&gt;&lt;w:rFonts w:ascii=&quot;Cambria Math&quot; w:h-ansi=&quot;Cambria Math&quot;/&gt;&lt;wx:font wx:val=&quot;Cambria Math&quot;/&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2&lt;/m:t&gt;&lt;/m:r&gt;&lt;/m:sub&gt;&lt;/m:sSub&gt;&lt;m:r&gt;&lt;m:rPr&gt;&lt;m:sty m:val=&quot;p&quot;/&gt;&lt;/m:rPr&gt;&lt;w:rPr&gt;&lt;w:rFonts w:ascii=&quot;Cambria Math&quot; w:h-ansi=&quot;Cambria Math&quot;/&gt;&lt;wx:font wx:val=&quot;Cambria Math&quot;/&gt;&lt;w:sz w:val=&quot;24&quot;/&gt;&lt;w:sz-cs w:val=&quot;24&quot;/&gt;&lt;w:lang w:val=&quot;EN-US&quot;/&gt;&lt;/w:rPr&gt;&lt;m:t&gt;&amp;gt;&lt;/m:t&gt;&lt;/m:r&gt;&lt;m:r&gt;&lt;w:rPr&gt;&lt;w:rFonts w:ascii=&quot;Cambria Math&quot; w:h-ansi=&quot;Cambria Math&quot;/&gt;&lt;wx:font wx:val=&quot;Cambria Math&quot;/&gt;&lt;w:i/&gt;&lt;w:sz w:val=&quot;24&quot;/&gt;&lt;w:sz-cs w:val=&quot;24&quot;/&gt;&lt;w:lang w:val=&quot;EN-US&quot;/&gt;&lt;/w:rPr&gt;&lt;m:t&gt; &lt;/m:t&gt;&lt;/m:r&gt;&lt;m:sSub&gt;&lt;m:sSubPr&gt;&lt;m:ctrlPr&gt;&lt;w:rPr&gt;&lt;w:rFonts w:ascii=&quot;Cambria Math&quot; w:h-ansi=&quot;Cambria Math&quot;/&gt;&lt;wx:font wx:val=&quot;Cambria Math&quot;/&gt;&lt;w:sz w:val=&quot;24&quot;/&gt;&lt;w:sz-cs w:val=&quot;24&quot;/&gt;&lt;w:lang w:val=&quot;EN-US&quot;/&gt;&lt;/w:rPr&gt;&lt;/m:ctrlPr&gt;&lt;/m:sSubPr&gt;&lt;m:e&gt;&lt;m:r&gt;&lt;m:rPr&gt;&lt;m:sty m:val=&quot;p&quot;/&gt;&lt;/m:rPr&gt;&lt;w:rPr&gt;&lt;w:rFonts w:ascii=&quot;Cambria Math&quot; w:h-ansi=&quot;Cambria Math&quot;/&gt;&lt;wx:font wx:val=&quot;Cambria Math&quot;/&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3&lt;/m:t&gt;&lt;/m:r&gt;&lt;/m:sub&gt;&lt;/m:sSub&gt;&lt;m:r&gt;&lt;m:rPr&gt;&lt;m:sty m:val=&quot;p&quot;/&gt;&lt;/m:rPr&gt;&lt;w:rPr&gt;&lt;w:rFonts w:ascii=&quot;Cambria Math&quot; w:h-ansi=&quot;Cambria Math&quot;/&gt;&lt;wx:font wx:val=&quot;Cambria Math&quot;/&gt;&lt;w:sz w:val=&quot;24&quot;/&gt;&lt;w:sz-cs w:val=&quot;24&quot;/&gt;&lt;w:lang w:val=&quot;EN-US&quot;/&gt;&lt;/w:rPr&gt;&lt;m:t&gt;&amp;gt;&lt;/m:t&gt;&lt;/m:r&gt;&lt;m:r&gt;&lt;w:rPr&gt;&lt;w:rFonts w:ascii=&quot;Cambria Math&quot; w:h-ansi=&quot;Cambria Math&quot;/&gt;&lt;wx:font wx:val=&quot;Cambria Math&quot;/&gt;&lt;w:i/&gt;&lt;w:sz w:val=&quot;24&quot;/&gt;&lt;w:sz-cs w:val=&quot;24&quot;/&gt;&lt;w:lang w:val=&quot;EN-US&quot;/&gt;&lt;/w:rPr&gt;&lt;m:t&gt;??¦ &lt;/m:t&gt;&lt;/m:r&gt;&lt;m:sSub&gt;&lt;m:sSubPr&gt;&lt;m:ctrlPr&gt;&lt;w:rPr&gt;&lt;w:rFonts w:ascii=&quot;Cambria Math&quot; w:h-ansi=&quot;Cambria Math&quot;/&gt;&lt;wx:font wx:val=&quot;Cambria Math&quot;/&gt;&lt;w:sz w:val=&quot;24&quot;/&gt;&lt;w:sz-cs w:val=&quot;24&quot;/&gt;&lt;w:lang w:val=&quot;EN-US&quot;/&gt;&lt;/w:rPr&gt;&lt;/m:ctrlPr&gt;&lt;/m:sSubPr&gt;&lt;m:e&gt;&lt;m:r&gt;&lt;m:rPr&gt;&lt;m:sty m:val=&quot;p&quot;/&gt;&lt;/m:rPr&gt;&lt;w:rPr&gt;&lt;w:rFonts w:ascii=&quot;Cambria Math&quot; w:h-ansi=&quot;Cambria Math&quot;/&gt;&lt;wx:font wx:val=&quot;Cambria Math&quot;/&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m-1&lt;/m:t&gt;&lt;/m:r&gt;&lt;/m:sub&gt;&lt;/m:sSub&gt;&lt;m:r&gt;&lt;m:rPr&gt;&lt;m:sty m:val=&quot;p&quot;/&gt;&lt;/m:rPr&gt;&lt;w:rPr&gt;&lt;w:rFonts w:ascii=&quot;Cambria Math&quot; w:h-ansi=&quot;Cambria Math&quot;/&gt;&lt;wx:font wx:val=&quot;Cambria Math&quot;/&gt;&lt;w:sz w:val=&quot;24&quot;/&gt;&lt;w:sz-cs w:val=&quot;24&quot;/&gt;&lt;w:lang w:val=&quot;EN-US&quot;/&gt;&lt;/w:rPr&gt;&lt;m:t&gt;&amp;gt;&lt;/m:t&gt;&lt;/m:r&gt;&lt;m:sSub&gt;&lt;m:sSubPr&gt;&lt;m:ctrlPr&gt;&lt;w:rPr&gt;&lt;w:rFonts w:ascii=&quot;Cambria Math&quot; w:h-ansi=&quot;Cambria Math&quot;/&gt;&lt;wx:font wx:val=&quot;Cambria Math&quot;/&gt;&lt;w:sz w:val=&quot;24&quot;/&gt;&lt;w:sz-cs w:val=&quot;24&quot;/&gt;&lt;w:lang w:val=&quot;EN-US&quot;/&gt;&lt;/w:rPr&gt;&lt;/m:ctrlPr&gt;&lt;/m:sSubPr&gt;&lt;m:e&gt;&lt;m:r&gt;&lt;m:rPr&gt;&lt;m:sty m:val=&quot;p&quot;/&gt;&lt;/m:rPr&gt;&lt;w:rPr&gt;&lt;w:rFonts w:ascii=&quot;Cambria Math&quot; w:h-ansi=&quot;Cambria Math&quot;/&gt;&lt;wx:font wx:val=&quot;Cambria Math&quot;/&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m&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7" o:title="" chromakey="white"/>
          </v:shape>
        </w:pict>
      </w:r>
      <w:r w:rsidRPr="007D772C">
        <w:rPr>
          <w:sz w:val="24"/>
          <w:szCs w:val="24"/>
          <w:lang w:val="en-US"/>
        </w:rPr>
        <w:instrText xml:space="preserve"> </w:instrText>
      </w:r>
      <w:r w:rsidR="00FA705C" w:rsidRPr="007D772C">
        <w:rPr>
          <w:sz w:val="24"/>
          <w:szCs w:val="24"/>
          <w:lang w:val="en-US"/>
        </w:rPr>
        <w:fldChar w:fldCharType="separate"/>
      </w:r>
      <w:r w:rsidR="005E1DFE">
        <w:pict>
          <v:shape id="_x0000_i1045" type="#_x0000_t75" style="width:152.55pt;height:12.4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oNotEmbedSystemFonts/&gt;&lt;w:defaultTabStop w:val=&quot;720&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072DD3&quot;/&gt;&lt;wsp:rsid wsp:val=&quot;0002656C&quot;/&gt;&lt;wsp:rsid wsp:val=&quot;00031D60&quot;/&gt;&lt;wsp:rsid wsp:val=&quot;0004066A&quot;/&gt;&lt;wsp:rsid wsp:val=&quot;00050257&quot;/&gt;&lt;wsp:rsid wsp:val=&quot;00051B6D&quot;/&gt;&lt;wsp:rsid wsp:val=&quot;000531A5&quot;/&gt;&lt;wsp:rsid wsp:val=&quot;00056365&quot;/&gt;&lt;wsp:rsid wsp:val=&quot;00072DD3&quot;/&gt;&lt;wsp:rsid wsp:val=&quot;000744BA&quot;/&gt;&lt;wsp:rsid wsp:val=&quot;00081570&quot;/&gt;&lt;wsp:rsid wsp:val=&quot;000B2E1B&quot;/&gt;&lt;wsp:rsid wsp:val=&quot;000B3D10&quot;/&gt;&lt;wsp:rsid wsp:val=&quot;000B5092&quot;/&gt;&lt;wsp:rsid wsp:val=&quot;000D06DC&quot;/&gt;&lt;wsp:rsid wsp:val=&quot;000D2AFE&quot;/&gt;&lt;wsp:rsid wsp:val=&quot;000D6F45&quot;/&gt;&lt;wsp:rsid wsp:val=&quot;000F2793&quot;/&gt;&lt;wsp:rsid wsp:val=&quot;00131E1E&quot;/&gt;&lt;wsp:rsid wsp:val=&quot;0013288F&quot;/&gt;&lt;wsp:rsid wsp:val=&quot;00145FD8&quot;/&gt;&lt;wsp:rsid wsp:val=&quot;00160097&quot;/&gt;&lt;wsp:rsid wsp:val=&quot;00163610&quot;/&gt;&lt;wsp:rsid wsp:val=&quot;00173561&quot;/&gt;&lt;wsp:rsid wsp:val=&quot;00191CBF&quot;/&gt;&lt;wsp:rsid wsp:val=&quot;001939C7&quot;/&gt;&lt;wsp:rsid wsp:val=&quot;001A38A6&quot;/&gt;&lt;wsp:rsid wsp:val=&quot;001B1517&quot;/&gt;&lt;wsp:rsid wsp:val=&quot;001C64A1&quot;/&gt;&lt;wsp:rsid wsp:val=&quot;001D147D&quot;/&gt;&lt;wsp:rsid wsp:val=&quot;002217BC&quot;/&gt;&lt;wsp:rsid wsp:val=&quot;00223913&quot;/&gt;&lt;wsp:rsid wsp:val=&quot;00244035&quot;/&gt;&lt;wsp:rsid wsp:val=&quot;00256E45&quot;/&gt;&lt;wsp:rsid wsp:val=&quot;002621E5&quot;/&gt;&lt;wsp:rsid wsp:val=&quot;00264DD6&quot;/&gt;&lt;wsp:rsid wsp:val=&quot;00267171&quot;/&gt;&lt;wsp:rsid wsp:val=&quot;00281A4A&quot;/&gt;&lt;wsp:rsid wsp:val=&quot;00287CAA&quot;/&gt;&lt;wsp:rsid wsp:val=&quot;002A1CC7&quot;/&gt;&lt;wsp:rsid wsp:val=&quot;002A2E20&quot;/&gt;&lt;wsp:rsid wsp:val=&quot;002B0A67&quot;/&gt;&lt;wsp:rsid wsp:val=&quot;00307467&quot;/&gt;&lt;wsp:rsid wsp:val=&quot;003144FD&quot;/&gt;&lt;wsp:rsid wsp:val=&quot;003159E9&quot;/&gt;&lt;wsp:rsid wsp:val=&quot;00321358&quot;/&gt;&lt;wsp:rsid wsp:val=&quot;0033457B&quot;/&gt;&lt;wsp:rsid wsp:val=&quot;003345B3&quot;/&gt;&lt;wsp:rsid wsp:val=&quot;00354416&quot;/&gt;&lt;wsp:rsid wsp:val=&quot;00356937&quot;/&gt;&lt;wsp:rsid wsp:val=&quot;00356CBC&quot;/&gt;&lt;wsp:rsid wsp:val=&quot;0038071D&quot;/&gt;&lt;wsp:rsid wsp:val=&quot;00385621&quot;/&gt;&lt;wsp:rsid wsp:val=&quot;003A1B34&quot;/&gt;&lt;wsp:rsid wsp:val=&quot;003E6F71&quot;/&gt;&lt;wsp:rsid wsp:val=&quot;003F66E8&quot;/&gt;&lt;wsp:rsid wsp:val=&quot;003F695F&quot;/&gt;&lt;wsp:rsid wsp:val=&quot;004016E6&quot;/&gt;&lt;wsp:rsid wsp:val=&quot;0040663A&quot;/&gt;&lt;wsp:rsid wsp:val=&quot;0041562F&quot;/&gt;&lt;wsp:rsid wsp:val=&quot;00430651&quot;/&gt;&lt;wsp:rsid wsp:val=&quot;00432E74&quot;/&gt;&lt;wsp:rsid wsp:val=&quot;00432ECA&quot;/&gt;&lt;wsp:rsid wsp:val=&quot;00435336&quot;/&gt;&lt;wsp:rsid wsp:val=&quot;00440896&quot;/&gt;&lt;wsp:rsid wsp:val=&quot;00442443&quot;/&gt;&lt;wsp:rsid wsp:val=&quot;00452671&quot;/&gt;&lt;wsp:rsid wsp:val=&quot;004573A4&quot;/&gt;&lt;wsp:rsid wsp:val=&quot;004766DB&quot;/&gt;&lt;wsp:rsid wsp:val=&quot;004775DC&quot;/&gt;&lt;wsp:rsid wsp:val=&quot;0049590A&quot;/&gt;&lt;wsp:rsid wsp:val=&quot;004A0B44&quot;/&gt;&lt;wsp:rsid wsp:val=&quot;004A53F1&quot;/&gt;&lt;wsp:rsid wsp:val=&quot;004E2459&quot;/&gt;&lt;wsp:rsid wsp:val=&quot;00514559&quot;/&gt;&lt;wsp:rsid wsp:val=&quot;0054062D&quot;/&gt;&lt;wsp:rsid wsp:val=&quot;00554009&quot;/&gt;&lt;wsp:rsid wsp:val=&quot;00562A01&quot;/&gt;&lt;wsp:rsid wsp:val=&quot;00562BFF&quot;/&gt;&lt;wsp:rsid wsp:val=&quot;00570741&quot;/&gt;&lt;wsp:rsid wsp:val=&quot;00593F0F&quot;/&gt;&lt;wsp:rsid wsp:val=&quot;005952A0&quot;/&gt;&lt;wsp:rsid wsp:val=&quot;00595F78&quot;/&gt;&lt;wsp:rsid wsp:val=&quot;005A35D5&quot;/&gt;&lt;wsp:rsid wsp:val=&quot;005B33B3&quot;/&gt;&lt;wsp:rsid wsp:val=&quot;005E1FDE&quot;/&gt;&lt;wsp:rsid wsp:val=&quot;005F0B53&quot;/&gt;&lt;wsp:rsid wsp:val=&quot;005F1E87&quot;/&gt;&lt;wsp:rsid wsp:val=&quot;005F4C98&quot;/&gt;&lt;wsp:rsid wsp:val=&quot;005F7996&quot;/&gt;&lt;wsp:rsid wsp:val=&quot;0061450A&quot;/&gt;&lt;wsp:rsid wsp:val=&quot;00617B58&quot;/&gt;&lt;wsp:rsid wsp:val=&quot;00622708&quot;/&gt;&lt;wsp:rsid wsp:val=&quot;006334F0&quot;/&gt;&lt;wsp:rsid wsp:val=&quot;0064529E&quot;/&gt;&lt;wsp:rsid wsp:val=&quot;00650B21&quot;/&gt;&lt;wsp:rsid wsp:val=&quot;00651F87&quot;/&gt;&lt;wsp:rsid wsp:val=&quot;00653A70&quot;/&gt;&lt;wsp:rsid wsp:val=&quot;00654667&quot;/&gt;&lt;wsp:rsid wsp:val=&quot;00660BB1&quot;/&gt;&lt;wsp:rsid wsp:val=&quot;00667908&quot;/&gt;&lt;wsp:rsid wsp:val=&quot;006713D0&quot;/&gt;&lt;wsp:rsid wsp:val=&quot;00673A6C&quot;/&gt;&lt;wsp:rsid wsp:val=&quot;006800CC&quot;/&gt;&lt;wsp:rsid wsp:val=&quot;00682F93&quot;/&gt;&lt;wsp:rsid wsp:val=&quot;00694E88&quot;/&gt;&lt;wsp:rsid wsp:val=&quot;006A0653&quot;/&gt;&lt;wsp:rsid wsp:val=&quot;006B6C31&quot;/&gt;&lt;wsp:rsid wsp:val=&quot;006C15D5&quot;/&gt;&lt;wsp:rsid wsp:val=&quot;006C2898&quot;/&gt;&lt;wsp:rsid wsp:val=&quot;006C72CC&quot;/&gt;&lt;wsp:rsid wsp:val=&quot;006F220F&quot;/&gt;&lt;wsp:rsid wsp:val=&quot;006F500E&quot;/&gt;&lt;wsp:rsid wsp:val=&quot;00747566&quot;/&gt;&lt;wsp:rsid wsp:val=&quot;00760C13&quot;/&gt;&lt;wsp:rsid wsp:val=&quot;007767B8&quot;/&gt;&lt;wsp:rsid wsp:val=&quot;00786A69&quot;/&gt;&lt;wsp:rsid wsp:val=&quot;00787BCD&quot;/&gt;&lt;wsp:rsid wsp:val=&quot;00796917&quot;/&gt;&lt;wsp:rsid wsp:val=&quot;007A65BE&quot;/&gt;&lt;wsp:rsid wsp:val=&quot;007B3349&quot;/&gt;&lt;wsp:rsid wsp:val=&quot;007B76BD&quot;/&gt;&lt;wsp:rsid wsp:val=&quot;007C20A7&quot;/&gt;&lt;wsp:rsid wsp:val=&quot;007D06F5&quot;/&gt;&lt;wsp:rsid wsp:val=&quot;007D3F58&quot;/&gt;&lt;wsp:rsid wsp:val=&quot;007D772C&quot;/&gt;&lt;wsp:rsid wsp:val=&quot;00811ECD&quot;/&gt;&lt;wsp:rsid wsp:val=&quot;00832134&quot;/&gt;&lt;wsp:rsid wsp:val=&quot;008452CA&quot;/&gt;&lt;wsp:rsid wsp:val=&quot;00845551&quot;/&gt;&lt;wsp:rsid wsp:val=&quot;008472B9&quot;/&gt;&lt;wsp:rsid wsp:val=&quot;00852DDA&quot;/&gt;&lt;wsp:rsid wsp:val=&quot;0087047A&quot;/&gt;&lt;wsp:rsid wsp:val=&quot;0087051B&quot;/&gt;&lt;wsp:rsid wsp:val=&quot;008758FE&quot;/&gt;&lt;wsp:rsid wsp:val=&quot;0088008A&quot;/&gt;&lt;wsp:rsid wsp:val=&quot;00884B2B&quot;/&gt;&lt;wsp:rsid wsp:val=&quot;008B2F84&quot;/&gt;&lt;wsp:rsid wsp:val=&quot;008D1255&quot;/&gt;&lt;wsp:rsid wsp:val=&quot;008E7DD7&quot;/&gt;&lt;wsp:rsid wsp:val=&quot;008F42D8&quot;/&gt;&lt;wsp:rsid wsp:val=&quot;00925C73&quot;/&gt;&lt;wsp:rsid wsp:val=&quot;0093335A&quot;/&gt;&lt;wsp:rsid wsp:val=&quot;009400B2&quot;/&gt;&lt;wsp:rsid wsp:val=&quot;00946043&quot;/&gt;&lt;wsp:rsid wsp:val=&quot;00956F95&quot;/&gt;&lt;wsp:rsid wsp:val=&quot;00957A1C&quot;/&gt;&lt;wsp:rsid wsp:val=&quot;009647DB&quot;/&gt;&lt;wsp:rsid wsp:val=&quot;0096652E&quot;/&gt;&lt;wsp:rsid wsp:val=&quot;00995E44&quot;/&gt;&lt;wsp:rsid wsp:val=&quot;009975B6&quot;/&gt;&lt;wsp:rsid wsp:val=&quot;009C27BD&quot;/&gt;&lt;wsp:rsid wsp:val=&quot;009D2741&quot;/&gt;&lt;wsp:rsid wsp:val=&quot;009E0793&quot;/&gt;&lt;wsp:rsid wsp:val=&quot;009E0E73&quot;/&gt;&lt;wsp:rsid wsp:val=&quot;009F105D&quot;/&gt;&lt;wsp:rsid wsp:val=&quot;009F1085&quot;/&gt;&lt;wsp:rsid wsp:val=&quot;009F4B62&quot;/&gt;&lt;wsp:rsid wsp:val=&quot;009F62AF&quot;/&gt;&lt;wsp:rsid wsp:val=&quot;00A01DB2&quot;/&gt;&lt;wsp:rsid wsp:val=&quot;00A132F1&quot;/&gt;&lt;wsp:rsid wsp:val=&quot;00A14712&quot;/&gt;&lt;wsp:rsid wsp:val=&quot;00A230A5&quot;/&gt;&lt;wsp:rsid wsp:val=&quot;00A3626F&quot;/&gt;&lt;wsp:rsid wsp:val=&quot;00A51921&quot;/&gt;&lt;wsp:rsid wsp:val=&quot;00A562A1&quot;/&gt;&lt;wsp:rsid wsp:val=&quot;00A67C9A&quot;/&gt;&lt;wsp:rsid wsp:val=&quot;00AB0D1A&quot;/&gt;&lt;wsp:rsid wsp:val=&quot;00AB591D&quot;/&gt;&lt;wsp:rsid wsp:val=&quot;00AC4844&quot;/&gt;&lt;wsp:rsid wsp:val=&quot;00AD545C&quot;/&gt;&lt;wsp:rsid wsp:val=&quot;00AD7125&quot;/&gt;&lt;wsp:rsid wsp:val=&quot;00AE7AA3&quot;/&gt;&lt;wsp:rsid wsp:val=&quot;00B06ED5&quot;/&gt;&lt;wsp:rsid wsp:val=&quot;00B17681&quot;/&gt;&lt;wsp:rsid wsp:val=&quot;00B54120&quot;/&gt;&lt;wsp:rsid wsp:val=&quot;00B65FF9&quot;/&gt;&lt;wsp:rsid wsp:val=&quot;00B7060B&quot;/&gt;&lt;wsp:rsid wsp:val=&quot;00B77CD5&quot;/&gt;&lt;wsp:rsid wsp:val=&quot;00B86320&quot;/&gt;&lt;wsp:rsid wsp:val=&quot;00B95E9E&quot;/&gt;&lt;wsp:rsid wsp:val=&quot;00BA27B1&quot;/&gt;&lt;wsp:rsid wsp:val=&quot;00BB46FE&quot;/&gt;&lt;wsp:rsid wsp:val=&quot;00BB5951&quot;/&gt;&lt;wsp:rsid wsp:val=&quot;00BB5970&quot;/&gt;&lt;wsp:rsid wsp:val=&quot;00BD0ABF&quot;/&gt;&lt;wsp:rsid wsp:val=&quot;00BD2C2B&quot;/&gt;&lt;wsp:rsid wsp:val=&quot;00BE2F9A&quot;/&gt;&lt;wsp:rsid wsp:val=&quot;00BF10AD&quot;/&gt;&lt;wsp:rsid wsp:val=&quot;00C03427&quot;/&gt;&lt;wsp:rsid wsp:val=&quot;00C1418D&quot;/&gt;&lt;wsp:rsid wsp:val=&quot;00C30896&quot;/&gt;&lt;wsp:rsid wsp:val=&quot;00C3220C&quot;/&gt;&lt;wsp:rsid wsp:val=&quot;00C36ACA&quot;/&gt;&lt;wsp:rsid wsp:val=&quot;00C402C9&quot;/&gt;&lt;wsp:rsid wsp:val=&quot;00C456F0&quot;/&gt;&lt;wsp:rsid wsp:val=&quot;00C515AB&quot;/&gt;&lt;wsp:rsid wsp:val=&quot;00C55341&quot;/&gt;&lt;wsp:rsid wsp:val=&quot;00C55CD5&quot;/&gt;&lt;wsp:rsid wsp:val=&quot;00C6374F&quot;/&gt;&lt;wsp:rsid wsp:val=&quot;00C65CC3&quot;/&gt;&lt;wsp:rsid wsp:val=&quot;00C81527&quot;/&gt;&lt;wsp:rsid wsp:val=&quot;00C92953&quot;/&gt;&lt;wsp:rsid wsp:val=&quot;00CA06CF&quot;/&gt;&lt;wsp:rsid wsp:val=&quot;00CD1A61&quot;/&gt;&lt;wsp:rsid wsp:val=&quot;00CD6385&quot;/&gt;&lt;wsp:rsid wsp:val=&quot;00D21507&quot;/&gt;&lt;wsp:rsid wsp:val=&quot;00D22EA3&quot;/&gt;&lt;wsp:rsid wsp:val=&quot;00D2658A&quot;/&gt;&lt;wsp:rsid wsp:val=&quot;00D4180F&quot;/&gt;&lt;wsp:rsid wsp:val=&quot;00D42D4F&quot;/&gt;&lt;wsp:rsid wsp:val=&quot;00D51941&quot;/&gt;&lt;wsp:rsid wsp:val=&quot;00D62B40&quot;/&gt;&lt;wsp:rsid wsp:val=&quot;00D734DB&quot;/&gt;&lt;wsp:rsid wsp:val=&quot;00DC7ECD&quot;/&gt;&lt;wsp:rsid wsp:val=&quot;00DD43CD&quot;/&gt;&lt;wsp:rsid wsp:val=&quot;00DD4628&quot;/&gt;&lt;wsp:rsid wsp:val=&quot;00E16D80&quot;/&gt;&lt;wsp:rsid wsp:val=&quot;00E17D70&quot;/&gt;&lt;wsp:rsid wsp:val=&quot;00E329C2&quot;/&gt;&lt;wsp:rsid wsp:val=&quot;00E37A75&quot;/&gt;&lt;wsp:rsid wsp:val=&quot;00E61444&quot;/&gt;&lt;wsp:rsid wsp:val=&quot;00E65EC9&quot;/&gt;&lt;wsp:rsid wsp:val=&quot;00E702DE&quot;/&gt;&lt;wsp:rsid wsp:val=&quot;00E72277&quot;/&gt;&lt;wsp:rsid wsp:val=&quot;00E92992&quot;/&gt;&lt;wsp:rsid wsp:val=&quot;00E97FA5&quot;/&gt;&lt;wsp:rsid wsp:val=&quot;00EA2555&quot;/&gt;&lt;wsp:rsid wsp:val=&quot;00EA45EA&quot;/&gt;&lt;wsp:rsid wsp:val=&quot;00EB0300&quot;/&gt;&lt;wsp:rsid wsp:val=&quot;00EB1279&quot;/&gt;&lt;wsp:rsid wsp:val=&quot;00EC4197&quot;/&gt;&lt;wsp:rsid wsp:val=&quot;00ED2EB1&quot;/&gt;&lt;wsp:rsid wsp:val=&quot;00EE0C15&quot;/&gt;&lt;wsp:rsid wsp:val=&quot;00F002FB&quot;/&gt;&lt;wsp:rsid wsp:val=&quot;00F033B1&quot;/&gt;&lt;wsp:rsid wsp:val=&quot;00F03E3D&quot;/&gt;&lt;wsp:rsid wsp:val=&quot;00F36678&quot;/&gt;&lt;wsp:rsid wsp:val=&quot;00F376D1&quot;/&gt;&lt;wsp:rsid wsp:val=&quot;00F46BBC&quot;/&gt;&lt;wsp:rsid wsp:val=&quot;00F50654&quot;/&gt;&lt;wsp:rsid wsp:val=&quot;00F56C49&quot;/&gt;&lt;wsp:rsid wsp:val=&quot;00F572F7&quot;/&gt;&lt;wsp:rsid wsp:val=&quot;00F83F84&quot;/&gt;&lt;wsp:rsid wsp:val=&quot;00F95956&quot;/&gt;&lt;wsp:rsid wsp:val=&quot;00FB251D&quot;/&gt;&lt;wsp:rsid wsp:val=&quot;00FB27C3&quot;/&gt;&lt;wsp:rsid wsp:val=&quot;00FC6FA8&quot;/&gt;&lt;wsp:rsid wsp:val=&quot;00FF78A9&quot;/&gt;&lt;/wsp:rsids&gt;&lt;/w:docPr&gt;&lt;w:body&gt;&lt;w:p wsp:rsidR=&quot;00000000&quot; wsp:rsidRDefault=&quot;009C27BD&quot;&gt;&lt;m:oMathPara&gt;&lt;m:oMath&gt;&lt;m:sSub&gt;&lt;m:sSubPr&gt;&lt;m:ctrlPr&gt;&lt;w:rPr&gt;&lt;w:rFonts w:ascii=&quot;Cambria Math&quot; w:h-ansi=&quot;Cambria Math&quot;/&gt;&lt;wx:font wx:val=&quot;Cambria Math&quot;/&gt;&lt;w:sz w:val=&quot;24&quot;/&gt;&lt;w:sz-cs w:val=&quot;24&quot;/&gt;&lt;w:lang w:val=&quot;EN-US&quot;/&gt;&lt;/w:rPr&gt;&lt;/m:ctrlPr&gt;&lt;/m:sSubPr&gt;&lt;m:e&gt;&lt;m:r&gt;&lt;m:rPr&gt;&lt;m:sty m:val=&quot;p&quot;/&gt;&lt;/m:rPr&gt;&lt;w:rPr&gt;&lt;w:rFonts w:ascii=&quot;Cambria Math&quot; w:h-ansi=&quot;Cambria Math&quot;/&gt;&lt;wx:font wx:val=&quot;Cambria Math&quot;/&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1&lt;/m:t&gt;&lt;/m:r&gt;&lt;/m:sub&gt;&lt;/m:sSub&gt;&lt;m:r&gt;&lt;m:rPr&gt;&lt;m:sty m:val=&quot;p&quot;/&gt;&lt;/m:rPr&gt;&lt;w:rPr&gt;&lt;w:rFonts w:ascii=&quot;Cambria Math&quot; w:h-ansi=&quot;Cambria Math&quot;/&gt;&lt;wx:font wx:val=&quot;Cambria Math&quot;/&gt;&lt;w:sz w:val=&quot;24&quot;/&gt;&lt;w:sz-cs w:val=&quot;24&quot;/&gt;&lt;w:lang w:val=&quot;EN-US&quot;/&gt;&lt;/w:rPr&gt;&lt;m:t&gt;&amp;gt;&lt;/m:t&gt;&lt;/m:r&gt;&lt;m:r&gt;&lt;w:rPr&gt;&lt;w:rFonts w:ascii=&quot;Cambria Math&quot; w:h-ansi=&quot;Cambria Math&quot;/&gt;&lt;wx:font wx:val=&quot;Cambria Math&quot;/&gt;&lt;w:i/&gt;&lt;w:sz w:val=&quot;24&quot;/&gt;&lt;w:sz-cs w:val=&quot;24&quot;/&gt;&lt;w:lang w:val=&quot;EN-US&quot;/&gt;&lt;/w:rPr&gt;&lt;m:t&gt; &lt;/m:t&gt;&lt;/m:r&gt;&lt;m:sSub&gt;&lt;m:sSubPr&gt;&lt;m:ctrlPr&gt;&lt;w:rPr&gt;&lt;w:rFonts w:ascii=&quot;Cambria Math&quot; w:h-ansi=&quot;Cambria Math&quot;/&gt;&lt;wx:font wx:val=&quot;Cambria Math&quot;/&gt;&lt;w:sz w:val=&quot;24&quot;/&gt;&lt;w:sz-cs w:val=&quot;24&quot;/&gt;&lt;w:lang w:val=&quot;EN-US&quot;/&gt;&lt;/w:rPr&gt;&lt;/m:ctrlPr&gt;&lt;/m:sSubPr&gt;&lt;m:e&gt;&lt;m:r&gt;&lt;m:rPr&gt;&lt;m:sty m:val=&quot;p&quot;/&gt;&lt;/m:rPr&gt;&lt;w:rPr&gt;&lt;w:rFonts w:ascii=&quot;Cambria Math&quot; w:h-ansi=&quot;Cambria Math&quot;/&gt;&lt;wx:font wx:val=&quot;Cambria Math&quot;/&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2&lt;/m:t&gt;&lt;/m:r&gt;&lt;/m:sub&gt;&lt;/m:sSub&gt;&lt;m:r&gt;&lt;m:rPr&gt;&lt;m:sty m:val=&quot;p&quot;/&gt;&lt;/m:rPr&gt;&lt;w:rPr&gt;&lt;w:rFonts w:ascii=&quot;Cambria Math&quot; w:h-ansi=&quot;Cambria Math&quot;/&gt;&lt;wx:font wx:val=&quot;Cambria Math&quot;/&gt;&lt;w:sz w:val=&quot;24&quot;/&gt;&lt;w:sz-cs w:val=&quot;24&quot;/&gt;&lt;w:lang w:val=&quot;EN-US&quot;/&gt;&lt;/w:rPr&gt;&lt;m:t&gt;&amp;gt;&lt;/m:t&gt;&lt;/m:r&gt;&lt;m:r&gt;&lt;w:rPr&gt;&lt;w:rFonts w:ascii=&quot;Cambria Math&quot; w:h-ansi=&quot;Cambria Math&quot;/&gt;&lt;wx:font wx:val=&quot;Cambria Math&quot;/&gt;&lt;w:i/&gt;&lt;w:sz w:val=&quot;24&quot;/&gt;&lt;w:sz-cs w:val=&quot;24&quot;/&gt;&lt;w:lang w:val=&quot;EN-US&quot;/&gt;&lt;/w:rPr&gt;&lt;m:t&gt; &lt;/m:t&gt;&lt;/m:r&gt;&lt;m:sSub&gt;&lt;m:sSubPr&gt;&lt;m:ctrlPr&gt;&lt;w:rPr&gt;&lt;w:rFonts w:ascii=&quot;Cambria Math&quot; w:h-ansi=&quot;Cambria Math&quot;/&gt;&lt;wx:font wx:val=&quot;Cambria Math&quot;/&gt;&lt;w:sz w:val=&quot;24&quot;/&gt;&lt;w:sz-cs w:val=&quot;24&quot;/&gt;&lt;w:lang w:val=&quot;EN-US&quot;/&gt;&lt;/w:rPr&gt;&lt;/m:ctrlPr&gt;&lt;/m:sSubPr&gt;&lt;m:e&gt;&lt;m:r&gt;&lt;m:rPr&gt;&lt;m:sty m:val=&quot;p&quot;/&gt;&lt;/m:rPr&gt;&lt;w:rPr&gt;&lt;w:rFonts w:ascii=&quot;Cambria Math&quot; w:h-ansi=&quot;Cambria Math&quot;/&gt;&lt;wx:font wx:val=&quot;Cambria Math&quot;/&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3&lt;/m:t&gt;&lt;/m:r&gt;&lt;/m:sub&gt;&lt;/m:sSub&gt;&lt;m:r&gt;&lt;m:rPr&gt;&lt;m:sty m:val=&quot;p&quot;/&gt;&lt;/m:rPr&gt;&lt;w:rPr&gt;&lt;w:rFonts w:ascii=&quot;Cambria Math&quot; w:h-ansi=&quot;Cambria Math&quot;/&gt;&lt;wx:font wx:val=&quot;Cambria Math&quot;/&gt;&lt;w:sz w:val=&quot;24&quot;/&gt;&lt;w:sz-cs w:val=&quot;24&quot;/&gt;&lt;w:lang w:val=&quot;EN-US&quot;/&gt;&lt;/w:rPr&gt;&lt;m:t&gt;&amp;gt;&lt;/m:t&gt;&lt;/m:r&gt;&lt;m:r&gt;&lt;w:rPr&gt;&lt;w:rFonts w:ascii=&quot;Cambria Math&quot; w:h-ansi=&quot;Cambria Math&quot;/&gt;&lt;wx:font wx:val=&quot;Cambria Math&quot;/&gt;&lt;w:i/&gt;&lt;w:sz w:val=&quot;24&quot;/&gt;&lt;w:sz-cs w:val=&quot;24&quot;/&gt;&lt;w:lang w:val=&quot;EN-US&quot;/&gt;&lt;/w:rPr&gt;&lt;m:t&gt;??¦ &lt;/m:t&gt;&lt;/m:r&gt;&lt;m:sSub&gt;&lt;m:sSubPr&gt;&lt;m:ctrlPr&gt;&lt;w:rPr&gt;&lt;w:rFonts w:ascii=&quot;Cambria Math&quot; w:h-ansi=&quot;Cambria Math&quot;/&gt;&lt;wx:font wx:val=&quot;Cambria Math&quot;/&gt;&lt;w:sz w:val=&quot;24&quot;/&gt;&lt;w:sz-cs w:val=&quot;24&quot;/&gt;&lt;w:lang w:val=&quot;EN-US&quot;/&gt;&lt;/w:rPr&gt;&lt;/m:ctrlPr&gt;&lt;/m:sSubPr&gt;&lt;m:e&gt;&lt;m:r&gt;&lt;m:rPr&gt;&lt;m:sty m:val=&quot;p&quot;/&gt;&lt;/m:rPr&gt;&lt;w:rPr&gt;&lt;w:rFonts w:ascii=&quot;Cambria Math&quot; w:h-ansi=&quot;Cambria Math&quot;/&gt;&lt;wx:font wx:val=&quot;Cambria Math&quot;/&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m-1&lt;/m:t&gt;&lt;/m:r&gt;&lt;/m:sub&gt;&lt;/m:sSub&gt;&lt;m:r&gt;&lt;m:rPr&gt;&lt;m:sty m:val=&quot;p&quot;/&gt;&lt;/m:rPr&gt;&lt;w:rPr&gt;&lt;w:rFonts w:ascii=&quot;Cambria Math&quot; w:h-ansi=&quot;Cambria Math&quot;/&gt;&lt;wx:font wx:val=&quot;Cambria Math&quot;/&gt;&lt;w:sz w:val=&quot;24&quot;/&gt;&lt;w:sz-cs w:val=&quot;24&quot;/&gt;&lt;w:lang w:val=&quot;EN-US&quot;/&gt;&lt;/w:rPr&gt;&lt;m:t&gt;&amp;gt;&lt;/m:t&gt;&lt;/m:r&gt;&lt;m:sSub&gt;&lt;m:sSubPr&gt;&lt;m:ctrlPr&gt;&lt;w:rPr&gt;&lt;w:rFonts w:ascii=&quot;Cambria Math&quot; w:h-ansi=&quot;Cambria Math&quot;/&gt;&lt;wx:font wx:val=&quot;Cambria Math&quot;/&gt;&lt;w:sz w:val=&quot;24&quot;/&gt;&lt;w:sz-cs w:val=&quot;24&quot;/&gt;&lt;w:lang w:val=&quot;EN-US&quot;/&gt;&lt;/w:rPr&gt;&lt;/m:ctrlPr&gt;&lt;/m:sSubPr&gt;&lt;m:e&gt;&lt;m:r&gt;&lt;m:rPr&gt;&lt;m:sty m:val=&quot;p&quot;/&gt;&lt;/m:rPr&gt;&lt;w:rPr&gt;&lt;w:rFonts w:ascii=&quot;Cambria Math&quot; w:h-ansi=&quot;Cambria Math&quot;/&gt;&lt;wx:font wx:val=&quot;Cambria Math&quot;/&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m&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7" o:title="" chromakey="white"/>
          </v:shape>
        </w:pict>
      </w:r>
      <w:r w:rsidR="00FA705C" w:rsidRPr="007D772C">
        <w:rPr>
          <w:sz w:val="24"/>
          <w:szCs w:val="24"/>
          <w:lang w:val="en-US"/>
        </w:rPr>
        <w:fldChar w:fldCharType="end"/>
      </w:r>
      <w:r w:rsidRPr="003159E9">
        <w:rPr>
          <w:sz w:val="24"/>
          <w:szCs w:val="24"/>
          <w:lang w:val="en-US"/>
        </w:rPr>
        <w:t xml:space="preserve">, to make possible the selection of the first eigenvalue in the obtained sequence, represented by  </w:t>
      </w:r>
      <w:r w:rsidR="00FA705C" w:rsidRPr="007D772C">
        <w:rPr>
          <w:sz w:val="24"/>
          <w:szCs w:val="24"/>
          <w:lang w:val="en-US"/>
        </w:rPr>
        <w:fldChar w:fldCharType="begin"/>
      </w:r>
      <w:r w:rsidRPr="007D772C">
        <w:rPr>
          <w:sz w:val="24"/>
          <w:szCs w:val="24"/>
          <w:lang w:val="en-US"/>
        </w:rPr>
        <w:instrText xml:space="preserve"> QUOTE </w:instrText>
      </w:r>
      <w:r w:rsidR="005E1DFE">
        <w:pict>
          <v:shape id="_x0000_i1046" type="#_x0000_t75" style="width:12.85pt;height:12.4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oNotEmbedSystemFonts/&gt;&lt;w:defaultTabStop w:val=&quot;720&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072DD3&quot;/&gt;&lt;wsp:rsid wsp:val=&quot;0002656C&quot;/&gt;&lt;wsp:rsid wsp:val=&quot;00031D60&quot;/&gt;&lt;wsp:rsid wsp:val=&quot;0004066A&quot;/&gt;&lt;wsp:rsid wsp:val=&quot;00050257&quot;/&gt;&lt;wsp:rsid wsp:val=&quot;00051B6D&quot;/&gt;&lt;wsp:rsid wsp:val=&quot;000531A5&quot;/&gt;&lt;wsp:rsid wsp:val=&quot;00056365&quot;/&gt;&lt;wsp:rsid wsp:val=&quot;00072DD3&quot;/&gt;&lt;wsp:rsid wsp:val=&quot;000744BA&quot;/&gt;&lt;wsp:rsid wsp:val=&quot;00081570&quot;/&gt;&lt;wsp:rsid wsp:val=&quot;000B2E1B&quot;/&gt;&lt;wsp:rsid wsp:val=&quot;000B3D10&quot;/&gt;&lt;wsp:rsid wsp:val=&quot;000B5092&quot;/&gt;&lt;wsp:rsid wsp:val=&quot;000D06DC&quot;/&gt;&lt;wsp:rsid wsp:val=&quot;000D2AFE&quot;/&gt;&lt;wsp:rsid wsp:val=&quot;000D6F45&quot;/&gt;&lt;wsp:rsid wsp:val=&quot;000F2793&quot;/&gt;&lt;wsp:rsid wsp:val=&quot;00131E1E&quot;/&gt;&lt;wsp:rsid wsp:val=&quot;0013288F&quot;/&gt;&lt;wsp:rsid wsp:val=&quot;00145FD8&quot;/&gt;&lt;wsp:rsid wsp:val=&quot;00160097&quot;/&gt;&lt;wsp:rsid wsp:val=&quot;00163610&quot;/&gt;&lt;wsp:rsid wsp:val=&quot;00173561&quot;/&gt;&lt;wsp:rsid wsp:val=&quot;00191CBF&quot;/&gt;&lt;wsp:rsid wsp:val=&quot;001939C7&quot;/&gt;&lt;wsp:rsid wsp:val=&quot;001A38A6&quot;/&gt;&lt;wsp:rsid wsp:val=&quot;001B1517&quot;/&gt;&lt;wsp:rsid wsp:val=&quot;001C64A1&quot;/&gt;&lt;wsp:rsid wsp:val=&quot;001D147D&quot;/&gt;&lt;wsp:rsid wsp:val=&quot;002217BC&quot;/&gt;&lt;wsp:rsid wsp:val=&quot;00223913&quot;/&gt;&lt;wsp:rsid wsp:val=&quot;00244035&quot;/&gt;&lt;wsp:rsid wsp:val=&quot;00256E45&quot;/&gt;&lt;wsp:rsid wsp:val=&quot;002621E5&quot;/&gt;&lt;wsp:rsid wsp:val=&quot;00264DD6&quot;/&gt;&lt;wsp:rsid wsp:val=&quot;00267171&quot;/&gt;&lt;wsp:rsid wsp:val=&quot;00281A4A&quot;/&gt;&lt;wsp:rsid wsp:val=&quot;00287CAA&quot;/&gt;&lt;wsp:rsid wsp:val=&quot;002A1CC7&quot;/&gt;&lt;wsp:rsid wsp:val=&quot;002A2E20&quot;/&gt;&lt;wsp:rsid wsp:val=&quot;002B0A67&quot;/&gt;&lt;wsp:rsid wsp:val=&quot;00307467&quot;/&gt;&lt;wsp:rsid wsp:val=&quot;003144FD&quot;/&gt;&lt;wsp:rsid wsp:val=&quot;003159E9&quot;/&gt;&lt;wsp:rsid wsp:val=&quot;00321358&quot;/&gt;&lt;wsp:rsid wsp:val=&quot;0033457B&quot;/&gt;&lt;wsp:rsid wsp:val=&quot;003345B3&quot;/&gt;&lt;wsp:rsid wsp:val=&quot;00354416&quot;/&gt;&lt;wsp:rsid wsp:val=&quot;00356937&quot;/&gt;&lt;wsp:rsid wsp:val=&quot;00356CBC&quot;/&gt;&lt;wsp:rsid wsp:val=&quot;0038071D&quot;/&gt;&lt;wsp:rsid wsp:val=&quot;00385621&quot;/&gt;&lt;wsp:rsid wsp:val=&quot;003A1B34&quot;/&gt;&lt;wsp:rsid wsp:val=&quot;003E6F71&quot;/&gt;&lt;wsp:rsid wsp:val=&quot;003F66E8&quot;/&gt;&lt;wsp:rsid wsp:val=&quot;003F695F&quot;/&gt;&lt;wsp:rsid wsp:val=&quot;004016E6&quot;/&gt;&lt;wsp:rsid wsp:val=&quot;0040663A&quot;/&gt;&lt;wsp:rsid wsp:val=&quot;0041562F&quot;/&gt;&lt;wsp:rsid wsp:val=&quot;00430651&quot;/&gt;&lt;wsp:rsid wsp:val=&quot;00432E74&quot;/&gt;&lt;wsp:rsid wsp:val=&quot;00432ECA&quot;/&gt;&lt;wsp:rsid wsp:val=&quot;00435336&quot;/&gt;&lt;wsp:rsid wsp:val=&quot;00440896&quot;/&gt;&lt;wsp:rsid wsp:val=&quot;00442443&quot;/&gt;&lt;wsp:rsid wsp:val=&quot;00452671&quot;/&gt;&lt;wsp:rsid wsp:val=&quot;004573A4&quot;/&gt;&lt;wsp:rsid wsp:val=&quot;004766DB&quot;/&gt;&lt;wsp:rsid wsp:val=&quot;004775DC&quot;/&gt;&lt;wsp:rsid wsp:val=&quot;0049590A&quot;/&gt;&lt;wsp:rsid wsp:val=&quot;004A0B44&quot;/&gt;&lt;wsp:rsid wsp:val=&quot;004A53F1&quot;/&gt;&lt;wsp:rsid wsp:val=&quot;004E2459&quot;/&gt;&lt;wsp:rsid wsp:val=&quot;004F76A3&quot;/&gt;&lt;wsp:rsid wsp:val=&quot;00514559&quot;/&gt;&lt;wsp:rsid wsp:val=&quot;0054062D&quot;/&gt;&lt;wsp:rsid wsp:val=&quot;00554009&quot;/&gt;&lt;wsp:rsid wsp:val=&quot;00562A01&quot;/&gt;&lt;wsp:rsid wsp:val=&quot;00562BFF&quot;/&gt;&lt;wsp:rsid wsp:val=&quot;00570741&quot;/&gt;&lt;wsp:rsid wsp:val=&quot;00593F0F&quot;/&gt;&lt;wsp:rsid wsp:val=&quot;005952A0&quot;/&gt;&lt;wsp:rsid wsp:val=&quot;00595F78&quot;/&gt;&lt;wsp:rsid wsp:val=&quot;005A35D5&quot;/&gt;&lt;wsp:rsid wsp:val=&quot;005B33B3&quot;/&gt;&lt;wsp:rsid wsp:val=&quot;005E1FDE&quot;/&gt;&lt;wsp:rsid wsp:val=&quot;005F0B53&quot;/&gt;&lt;wsp:rsid wsp:val=&quot;005F1E87&quot;/&gt;&lt;wsp:rsid wsp:val=&quot;005F4C98&quot;/&gt;&lt;wsp:rsid wsp:val=&quot;005F7996&quot;/&gt;&lt;wsp:rsid wsp:val=&quot;0061450A&quot;/&gt;&lt;wsp:rsid wsp:val=&quot;00617B58&quot;/&gt;&lt;wsp:rsid wsp:val=&quot;00622708&quot;/&gt;&lt;wsp:rsid wsp:val=&quot;006334F0&quot;/&gt;&lt;wsp:rsid wsp:val=&quot;0064529E&quot;/&gt;&lt;wsp:rsid wsp:val=&quot;00650B21&quot;/&gt;&lt;wsp:rsid wsp:val=&quot;00651F87&quot;/&gt;&lt;wsp:rsid wsp:val=&quot;00653A70&quot;/&gt;&lt;wsp:rsid wsp:val=&quot;00654667&quot;/&gt;&lt;wsp:rsid wsp:val=&quot;00660BB1&quot;/&gt;&lt;wsp:rsid wsp:val=&quot;00667908&quot;/&gt;&lt;wsp:rsid wsp:val=&quot;006713D0&quot;/&gt;&lt;wsp:rsid wsp:val=&quot;00673A6C&quot;/&gt;&lt;wsp:rsid wsp:val=&quot;006800CC&quot;/&gt;&lt;wsp:rsid wsp:val=&quot;00682F93&quot;/&gt;&lt;wsp:rsid wsp:val=&quot;00694E88&quot;/&gt;&lt;wsp:rsid wsp:val=&quot;006A0653&quot;/&gt;&lt;wsp:rsid wsp:val=&quot;006B6C31&quot;/&gt;&lt;wsp:rsid wsp:val=&quot;006C15D5&quot;/&gt;&lt;wsp:rsid wsp:val=&quot;006C2898&quot;/&gt;&lt;wsp:rsid wsp:val=&quot;006C72CC&quot;/&gt;&lt;wsp:rsid wsp:val=&quot;006F220F&quot;/&gt;&lt;wsp:rsid wsp:val=&quot;006F500E&quot;/&gt;&lt;wsp:rsid wsp:val=&quot;00747566&quot;/&gt;&lt;wsp:rsid wsp:val=&quot;00760C13&quot;/&gt;&lt;wsp:rsid wsp:val=&quot;007767B8&quot;/&gt;&lt;wsp:rsid wsp:val=&quot;00786A69&quot;/&gt;&lt;wsp:rsid wsp:val=&quot;00787BCD&quot;/&gt;&lt;wsp:rsid wsp:val=&quot;00796917&quot;/&gt;&lt;wsp:rsid wsp:val=&quot;007A65BE&quot;/&gt;&lt;wsp:rsid wsp:val=&quot;007B3349&quot;/&gt;&lt;wsp:rsid wsp:val=&quot;007B76BD&quot;/&gt;&lt;wsp:rsid wsp:val=&quot;007C20A7&quot;/&gt;&lt;wsp:rsid wsp:val=&quot;007D06F5&quot;/&gt;&lt;wsp:rsid wsp:val=&quot;007D3F58&quot;/&gt;&lt;wsp:rsid wsp:val=&quot;007D772C&quot;/&gt;&lt;wsp:rsid wsp:val=&quot;00811ECD&quot;/&gt;&lt;wsp:rsid wsp:val=&quot;00832134&quot;/&gt;&lt;wsp:rsid wsp:val=&quot;008452CA&quot;/&gt;&lt;wsp:rsid wsp:val=&quot;00845551&quot;/&gt;&lt;wsp:rsid wsp:val=&quot;008472B9&quot;/&gt;&lt;wsp:rsid wsp:val=&quot;00852DDA&quot;/&gt;&lt;wsp:rsid wsp:val=&quot;0087047A&quot;/&gt;&lt;wsp:rsid wsp:val=&quot;0087051B&quot;/&gt;&lt;wsp:rsid wsp:val=&quot;008758FE&quot;/&gt;&lt;wsp:rsid wsp:val=&quot;0088008A&quot;/&gt;&lt;wsp:rsid wsp:val=&quot;00884B2B&quot;/&gt;&lt;wsp:rsid wsp:val=&quot;008B2F84&quot;/&gt;&lt;wsp:rsid wsp:val=&quot;008D1255&quot;/&gt;&lt;wsp:rsid wsp:val=&quot;008E7DD7&quot;/&gt;&lt;wsp:rsid wsp:val=&quot;008F42D8&quot;/&gt;&lt;wsp:rsid wsp:val=&quot;00925C73&quot;/&gt;&lt;wsp:rsid wsp:val=&quot;0093335A&quot;/&gt;&lt;wsp:rsid wsp:val=&quot;009400B2&quot;/&gt;&lt;wsp:rsid wsp:val=&quot;00946043&quot;/&gt;&lt;wsp:rsid wsp:val=&quot;00956F95&quot;/&gt;&lt;wsp:rsid wsp:val=&quot;00957A1C&quot;/&gt;&lt;wsp:rsid wsp:val=&quot;009647DB&quot;/&gt;&lt;wsp:rsid wsp:val=&quot;0096652E&quot;/&gt;&lt;wsp:rsid wsp:val=&quot;00995E44&quot;/&gt;&lt;wsp:rsid wsp:val=&quot;009975B6&quot;/&gt;&lt;wsp:rsid wsp:val=&quot;009D2741&quot;/&gt;&lt;wsp:rsid wsp:val=&quot;009E0793&quot;/&gt;&lt;wsp:rsid wsp:val=&quot;009E0E73&quot;/&gt;&lt;wsp:rsid wsp:val=&quot;009F105D&quot;/&gt;&lt;wsp:rsid wsp:val=&quot;009F1085&quot;/&gt;&lt;wsp:rsid wsp:val=&quot;009F4B62&quot;/&gt;&lt;wsp:rsid wsp:val=&quot;009F62AF&quot;/&gt;&lt;wsp:rsid wsp:val=&quot;00A01DB2&quot;/&gt;&lt;wsp:rsid wsp:val=&quot;00A132F1&quot;/&gt;&lt;wsp:rsid wsp:val=&quot;00A14712&quot;/&gt;&lt;wsp:rsid wsp:val=&quot;00A230A5&quot;/&gt;&lt;wsp:rsid wsp:val=&quot;00A3626F&quot;/&gt;&lt;wsp:rsid wsp:val=&quot;00A51921&quot;/&gt;&lt;wsp:rsid wsp:val=&quot;00A562A1&quot;/&gt;&lt;wsp:rsid wsp:val=&quot;00A67C9A&quot;/&gt;&lt;wsp:rsid wsp:val=&quot;00AB0D1A&quot;/&gt;&lt;wsp:rsid wsp:val=&quot;00AB591D&quot;/&gt;&lt;wsp:rsid wsp:val=&quot;00AC4844&quot;/&gt;&lt;wsp:rsid wsp:val=&quot;00AD545C&quot;/&gt;&lt;wsp:rsid wsp:val=&quot;00AD7125&quot;/&gt;&lt;wsp:rsid wsp:val=&quot;00AE7AA3&quot;/&gt;&lt;wsp:rsid wsp:val=&quot;00B06ED5&quot;/&gt;&lt;wsp:rsid wsp:val=&quot;00B17681&quot;/&gt;&lt;wsp:rsid wsp:val=&quot;00B54120&quot;/&gt;&lt;wsp:rsid wsp:val=&quot;00B65FF9&quot;/&gt;&lt;wsp:rsid wsp:val=&quot;00B7060B&quot;/&gt;&lt;wsp:rsid wsp:val=&quot;00B77CD5&quot;/&gt;&lt;wsp:rsid wsp:val=&quot;00B86320&quot;/&gt;&lt;wsp:rsid wsp:val=&quot;00B95E9E&quot;/&gt;&lt;wsp:rsid wsp:val=&quot;00BA27B1&quot;/&gt;&lt;wsp:rsid wsp:val=&quot;00BB46FE&quot;/&gt;&lt;wsp:rsid wsp:val=&quot;00BB5951&quot;/&gt;&lt;wsp:rsid wsp:val=&quot;00BB5970&quot;/&gt;&lt;wsp:rsid wsp:val=&quot;00BD0ABF&quot;/&gt;&lt;wsp:rsid wsp:val=&quot;00BD2C2B&quot;/&gt;&lt;wsp:rsid wsp:val=&quot;00BE2F9A&quot;/&gt;&lt;wsp:rsid wsp:val=&quot;00BF10AD&quot;/&gt;&lt;wsp:rsid wsp:val=&quot;00C03427&quot;/&gt;&lt;wsp:rsid wsp:val=&quot;00C1418D&quot;/&gt;&lt;wsp:rsid wsp:val=&quot;00C30896&quot;/&gt;&lt;wsp:rsid wsp:val=&quot;00C3220C&quot;/&gt;&lt;wsp:rsid wsp:val=&quot;00C36ACA&quot;/&gt;&lt;wsp:rsid wsp:val=&quot;00C402C9&quot;/&gt;&lt;wsp:rsid wsp:val=&quot;00C456F0&quot;/&gt;&lt;wsp:rsid wsp:val=&quot;00C515AB&quot;/&gt;&lt;wsp:rsid wsp:val=&quot;00C55341&quot;/&gt;&lt;wsp:rsid wsp:val=&quot;00C55CD5&quot;/&gt;&lt;wsp:rsid wsp:val=&quot;00C6374F&quot;/&gt;&lt;wsp:rsid wsp:val=&quot;00C65CC3&quot;/&gt;&lt;wsp:rsid wsp:val=&quot;00C81527&quot;/&gt;&lt;wsp:rsid wsp:val=&quot;00C92953&quot;/&gt;&lt;wsp:rsid wsp:val=&quot;00CA06CF&quot;/&gt;&lt;wsp:rsid wsp:val=&quot;00CD1A61&quot;/&gt;&lt;wsp:rsid wsp:val=&quot;00CD6385&quot;/&gt;&lt;wsp:rsid wsp:val=&quot;00D21507&quot;/&gt;&lt;wsp:rsid wsp:val=&quot;00D22EA3&quot;/&gt;&lt;wsp:rsid wsp:val=&quot;00D2658A&quot;/&gt;&lt;wsp:rsid wsp:val=&quot;00D4180F&quot;/&gt;&lt;wsp:rsid wsp:val=&quot;00D42D4F&quot;/&gt;&lt;wsp:rsid wsp:val=&quot;00D51941&quot;/&gt;&lt;wsp:rsid wsp:val=&quot;00D62B40&quot;/&gt;&lt;wsp:rsid wsp:val=&quot;00D734DB&quot;/&gt;&lt;wsp:rsid wsp:val=&quot;00DC7ECD&quot;/&gt;&lt;wsp:rsid wsp:val=&quot;00DD43CD&quot;/&gt;&lt;wsp:rsid wsp:val=&quot;00DD4628&quot;/&gt;&lt;wsp:rsid wsp:val=&quot;00E16D80&quot;/&gt;&lt;wsp:rsid wsp:val=&quot;00E17D70&quot;/&gt;&lt;wsp:rsid wsp:val=&quot;00E329C2&quot;/&gt;&lt;wsp:rsid wsp:val=&quot;00E37A75&quot;/&gt;&lt;wsp:rsid wsp:val=&quot;00E61444&quot;/&gt;&lt;wsp:rsid wsp:val=&quot;00E65EC9&quot;/&gt;&lt;wsp:rsid wsp:val=&quot;00E702DE&quot;/&gt;&lt;wsp:rsid wsp:val=&quot;00E72277&quot;/&gt;&lt;wsp:rsid wsp:val=&quot;00E92992&quot;/&gt;&lt;wsp:rsid wsp:val=&quot;00E97FA5&quot;/&gt;&lt;wsp:rsid wsp:val=&quot;00EA2555&quot;/&gt;&lt;wsp:rsid wsp:val=&quot;00EA45EA&quot;/&gt;&lt;wsp:rsid wsp:val=&quot;00EB0300&quot;/&gt;&lt;wsp:rsid wsp:val=&quot;00EB1279&quot;/&gt;&lt;wsp:rsid wsp:val=&quot;00EC4197&quot;/&gt;&lt;wsp:rsid wsp:val=&quot;00ED2EB1&quot;/&gt;&lt;wsp:rsid wsp:val=&quot;00EE0C15&quot;/&gt;&lt;wsp:rsid wsp:val=&quot;00F002FB&quot;/&gt;&lt;wsp:rsid wsp:val=&quot;00F033B1&quot;/&gt;&lt;wsp:rsid wsp:val=&quot;00F03E3D&quot;/&gt;&lt;wsp:rsid wsp:val=&quot;00F36678&quot;/&gt;&lt;wsp:rsid wsp:val=&quot;00F376D1&quot;/&gt;&lt;wsp:rsid wsp:val=&quot;00F46BBC&quot;/&gt;&lt;wsp:rsid wsp:val=&quot;00F50654&quot;/&gt;&lt;wsp:rsid wsp:val=&quot;00F56C49&quot;/&gt;&lt;wsp:rsid wsp:val=&quot;00F572F7&quot;/&gt;&lt;wsp:rsid wsp:val=&quot;00F83F84&quot;/&gt;&lt;wsp:rsid wsp:val=&quot;00F95956&quot;/&gt;&lt;wsp:rsid wsp:val=&quot;00FB251D&quot;/&gt;&lt;wsp:rsid wsp:val=&quot;00FB27C3&quot;/&gt;&lt;wsp:rsid wsp:val=&quot;00FC6FA8&quot;/&gt;&lt;wsp:rsid wsp:val=&quot;00FF78A9&quot;/&gt;&lt;/wsp:rsids&gt;&lt;/w:docPr&gt;&lt;w:body&gt;&lt;w:p wsp:rsidR=&quot;00000000&quot; wsp:rsidRDefault=&quot;004F76A3&quot;&gt;&lt;m:oMathPara&gt;&lt;m:oMath&gt;&lt;m:sSub&gt;&lt;m:sSubPr&gt;&lt;m:ctrlPr&gt;&lt;w:rPr&gt;&lt;w:rFonts w:ascii=&quot;Cambria Math&quot; w:h-ansi=&quot;Cambria Math&quot;/&gt;&lt;wx:font wx:val=&quot;Cambria Math&quot;/&gt;&lt;w:sz w:val=&quot;24&quot;/&gt;&lt;w:sz-cs w:val=&quot;24&quot;/&gt;&lt;w:lang w:val=&quot;EN-US&quot;/&gt;&lt;/w:rPr&gt;&lt;/m:ctrlPr&gt;&lt;/m:sSubPr&gt;&lt;m:e&gt;&lt;m:r&gt;&lt;m:rPr&gt;&lt;m:sty m:val=&quot;p&quot;/&gt;&lt;/m:rPr&gt;&lt;w:rPr&gt;&lt;w:rFonts w:ascii=&quot;Cambria Math&quot; w:h-ansi=&quot;Cambria Math&quot;/&gt;&lt;wx:font wx:val=&quot;Cambria Math&quot;/&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1&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8" o:title="" chromakey="white"/>
          </v:shape>
        </w:pict>
      </w:r>
      <w:r w:rsidRPr="007D772C">
        <w:rPr>
          <w:sz w:val="24"/>
          <w:szCs w:val="24"/>
          <w:lang w:val="en-US"/>
        </w:rPr>
        <w:instrText xml:space="preserve"> </w:instrText>
      </w:r>
      <w:r w:rsidR="00FA705C" w:rsidRPr="007D772C">
        <w:rPr>
          <w:sz w:val="24"/>
          <w:szCs w:val="24"/>
          <w:lang w:val="en-US"/>
        </w:rPr>
        <w:fldChar w:fldCharType="separate"/>
      </w:r>
      <w:r w:rsidR="005E1DFE">
        <w:pict>
          <v:shape id="_x0000_i1047" type="#_x0000_t75" style="width:12.45pt;height:12.4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oNotEmbedSystemFonts/&gt;&lt;w:defaultTabStop w:val=&quot;720&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072DD3&quot;/&gt;&lt;wsp:rsid wsp:val=&quot;0002656C&quot;/&gt;&lt;wsp:rsid wsp:val=&quot;00031D60&quot;/&gt;&lt;wsp:rsid wsp:val=&quot;0004066A&quot;/&gt;&lt;wsp:rsid wsp:val=&quot;00050257&quot;/&gt;&lt;wsp:rsid wsp:val=&quot;00051B6D&quot;/&gt;&lt;wsp:rsid wsp:val=&quot;000531A5&quot;/&gt;&lt;wsp:rsid wsp:val=&quot;00056365&quot;/&gt;&lt;wsp:rsid wsp:val=&quot;00072DD3&quot;/&gt;&lt;wsp:rsid wsp:val=&quot;000744BA&quot;/&gt;&lt;wsp:rsid wsp:val=&quot;00081570&quot;/&gt;&lt;wsp:rsid wsp:val=&quot;000B2E1B&quot;/&gt;&lt;wsp:rsid wsp:val=&quot;000B3D10&quot;/&gt;&lt;wsp:rsid wsp:val=&quot;000B5092&quot;/&gt;&lt;wsp:rsid wsp:val=&quot;000D06DC&quot;/&gt;&lt;wsp:rsid wsp:val=&quot;000D2AFE&quot;/&gt;&lt;wsp:rsid wsp:val=&quot;000D6F45&quot;/&gt;&lt;wsp:rsid wsp:val=&quot;000F2793&quot;/&gt;&lt;wsp:rsid wsp:val=&quot;00131E1E&quot;/&gt;&lt;wsp:rsid wsp:val=&quot;0013288F&quot;/&gt;&lt;wsp:rsid wsp:val=&quot;00145FD8&quot;/&gt;&lt;wsp:rsid wsp:val=&quot;00160097&quot;/&gt;&lt;wsp:rsid wsp:val=&quot;00163610&quot;/&gt;&lt;wsp:rsid wsp:val=&quot;00173561&quot;/&gt;&lt;wsp:rsid wsp:val=&quot;00191CBF&quot;/&gt;&lt;wsp:rsid wsp:val=&quot;001939C7&quot;/&gt;&lt;wsp:rsid wsp:val=&quot;001A38A6&quot;/&gt;&lt;wsp:rsid wsp:val=&quot;001B1517&quot;/&gt;&lt;wsp:rsid wsp:val=&quot;001C64A1&quot;/&gt;&lt;wsp:rsid wsp:val=&quot;001D147D&quot;/&gt;&lt;wsp:rsid wsp:val=&quot;002217BC&quot;/&gt;&lt;wsp:rsid wsp:val=&quot;00223913&quot;/&gt;&lt;wsp:rsid wsp:val=&quot;00244035&quot;/&gt;&lt;wsp:rsid wsp:val=&quot;00256E45&quot;/&gt;&lt;wsp:rsid wsp:val=&quot;002621E5&quot;/&gt;&lt;wsp:rsid wsp:val=&quot;00264DD6&quot;/&gt;&lt;wsp:rsid wsp:val=&quot;00267171&quot;/&gt;&lt;wsp:rsid wsp:val=&quot;00281A4A&quot;/&gt;&lt;wsp:rsid wsp:val=&quot;00287CAA&quot;/&gt;&lt;wsp:rsid wsp:val=&quot;002A1CC7&quot;/&gt;&lt;wsp:rsid wsp:val=&quot;002A2E20&quot;/&gt;&lt;wsp:rsid wsp:val=&quot;002B0A67&quot;/&gt;&lt;wsp:rsid wsp:val=&quot;00307467&quot;/&gt;&lt;wsp:rsid wsp:val=&quot;003144FD&quot;/&gt;&lt;wsp:rsid wsp:val=&quot;003159E9&quot;/&gt;&lt;wsp:rsid wsp:val=&quot;00321358&quot;/&gt;&lt;wsp:rsid wsp:val=&quot;0033457B&quot;/&gt;&lt;wsp:rsid wsp:val=&quot;003345B3&quot;/&gt;&lt;wsp:rsid wsp:val=&quot;00354416&quot;/&gt;&lt;wsp:rsid wsp:val=&quot;00356937&quot;/&gt;&lt;wsp:rsid wsp:val=&quot;00356CBC&quot;/&gt;&lt;wsp:rsid wsp:val=&quot;0038071D&quot;/&gt;&lt;wsp:rsid wsp:val=&quot;00385621&quot;/&gt;&lt;wsp:rsid wsp:val=&quot;003A1B34&quot;/&gt;&lt;wsp:rsid wsp:val=&quot;003E6F71&quot;/&gt;&lt;wsp:rsid wsp:val=&quot;003F66E8&quot;/&gt;&lt;wsp:rsid wsp:val=&quot;003F695F&quot;/&gt;&lt;wsp:rsid wsp:val=&quot;004016E6&quot;/&gt;&lt;wsp:rsid wsp:val=&quot;0040663A&quot;/&gt;&lt;wsp:rsid wsp:val=&quot;0041562F&quot;/&gt;&lt;wsp:rsid wsp:val=&quot;00430651&quot;/&gt;&lt;wsp:rsid wsp:val=&quot;00432E74&quot;/&gt;&lt;wsp:rsid wsp:val=&quot;00432ECA&quot;/&gt;&lt;wsp:rsid wsp:val=&quot;00435336&quot;/&gt;&lt;wsp:rsid wsp:val=&quot;00440896&quot;/&gt;&lt;wsp:rsid wsp:val=&quot;00442443&quot;/&gt;&lt;wsp:rsid wsp:val=&quot;00452671&quot;/&gt;&lt;wsp:rsid wsp:val=&quot;004573A4&quot;/&gt;&lt;wsp:rsid wsp:val=&quot;004766DB&quot;/&gt;&lt;wsp:rsid wsp:val=&quot;004775DC&quot;/&gt;&lt;wsp:rsid wsp:val=&quot;0049590A&quot;/&gt;&lt;wsp:rsid wsp:val=&quot;004A0B44&quot;/&gt;&lt;wsp:rsid wsp:val=&quot;004A53F1&quot;/&gt;&lt;wsp:rsid wsp:val=&quot;004E2459&quot;/&gt;&lt;wsp:rsid wsp:val=&quot;004F76A3&quot;/&gt;&lt;wsp:rsid wsp:val=&quot;00514559&quot;/&gt;&lt;wsp:rsid wsp:val=&quot;0054062D&quot;/&gt;&lt;wsp:rsid wsp:val=&quot;00554009&quot;/&gt;&lt;wsp:rsid wsp:val=&quot;00562A01&quot;/&gt;&lt;wsp:rsid wsp:val=&quot;00562BFF&quot;/&gt;&lt;wsp:rsid wsp:val=&quot;00570741&quot;/&gt;&lt;wsp:rsid wsp:val=&quot;00593F0F&quot;/&gt;&lt;wsp:rsid wsp:val=&quot;005952A0&quot;/&gt;&lt;wsp:rsid wsp:val=&quot;00595F78&quot;/&gt;&lt;wsp:rsid wsp:val=&quot;005A35D5&quot;/&gt;&lt;wsp:rsid wsp:val=&quot;005B33B3&quot;/&gt;&lt;wsp:rsid wsp:val=&quot;005E1FDE&quot;/&gt;&lt;wsp:rsid wsp:val=&quot;005F0B53&quot;/&gt;&lt;wsp:rsid wsp:val=&quot;005F1E87&quot;/&gt;&lt;wsp:rsid wsp:val=&quot;005F4C98&quot;/&gt;&lt;wsp:rsid wsp:val=&quot;005F7996&quot;/&gt;&lt;wsp:rsid wsp:val=&quot;0061450A&quot;/&gt;&lt;wsp:rsid wsp:val=&quot;00617B58&quot;/&gt;&lt;wsp:rsid wsp:val=&quot;00622708&quot;/&gt;&lt;wsp:rsid wsp:val=&quot;006334F0&quot;/&gt;&lt;wsp:rsid wsp:val=&quot;0064529E&quot;/&gt;&lt;wsp:rsid wsp:val=&quot;00650B21&quot;/&gt;&lt;wsp:rsid wsp:val=&quot;00651F87&quot;/&gt;&lt;wsp:rsid wsp:val=&quot;00653A70&quot;/&gt;&lt;wsp:rsid wsp:val=&quot;00654667&quot;/&gt;&lt;wsp:rsid wsp:val=&quot;00660BB1&quot;/&gt;&lt;wsp:rsid wsp:val=&quot;00667908&quot;/&gt;&lt;wsp:rsid wsp:val=&quot;006713D0&quot;/&gt;&lt;wsp:rsid wsp:val=&quot;00673A6C&quot;/&gt;&lt;wsp:rsid wsp:val=&quot;006800CC&quot;/&gt;&lt;wsp:rsid wsp:val=&quot;00682F93&quot;/&gt;&lt;wsp:rsid wsp:val=&quot;00694E88&quot;/&gt;&lt;wsp:rsid wsp:val=&quot;006A0653&quot;/&gt;&lt;wsp:rsid wsp:val=&quot;006B6C31&quot;/&gt;&lt;wsp:rsid wsp:val=&quot;006C15D5&quot;/&gt;&lt;wsp:rsid wsp:val=&quot;006C2898&quot;/&gt;&lt;wsp:rsid wsp:val=&quot;006C72CC&quot;/&gt;&lt;wsp:rsid wsp:val=&quot;006F220F&quot;/&gt;&lt;wsp:rsid wsp:val=&quot;006F500E&quot;/&gt;&lt;wsp:rsid wsp:val=&quot;00747566&quot;/&gt;&lt;wsp:rsid wsp:val=&quot;00760C13&quot;/&gt;&lt;wsp:rsid wsp:val=&quot;007767B8&quot;/&gt;&lt;wsp:rsid wsp:val=&quot;00786A69&quot;/&gt;&lt;wsp:rsid wsp:val=&quot;00787BCD&quot;/&gt;&lt;wsp:rsid wsp:val=&quot;00796917&quot;/&gt;&lt;wsp:rsid wsp:val=&quot;007A65BE&quot;/&gt;&lt;wsp:rsid wsp:val=&quot;007B3349&quot;/&gt;&lt;wsp:rsid wsp:val=&quot;007B76BD&quot;/&gt;&lt;wsp:rsid wsp:val=&quot;007C20A7&quot;/&gt;&lt;wsp:rsid wsp:val=&quot;007D06F5&quot;/&gt;&lt;wsp:rsid wsp:val=&quot;007D3F58&quot;/&gt;&lt;wsp:rsid wsp:val=&quot;007D772C&quot;/&gt;&lt;wsp:rsid wsp:val=&quot;00811ECD&quot;/&gt;&lt;wsp:rsid wsp:val=&quot;00832134&quot;/&gt;&lt;wsp:rsid wsp:val=&quot;008452CA&quot;/&gt;&lt;wsp:rsid wsp:val=&quot;00845551&quot;/&gt;&lt;wsp:rsid wsp:val=&quot;008472B9&quot;/&gt;&lt;wsp:rsid wsp:val=&quot;00852DDA&quot;/&gt;&lt;wsp:rsid wsp:val=&quot;0087047A&quot;/&gt;&lt;wsp:rsid wsp:val=&quot;0087051B&quot;/&gt;&lt;wsp:rsid wsp:val=&quot;008758FE&quot;/&gt;&lt;wsp:rsid wsp:val=&quot;0088008A&quot;/&gt;&lt;wsp:rsid wsp:val=&quot;00884B2B&quot;/&gt;&lt;wsp:rsid wsp:val=&quot;008B2F84&quot;/&gt;&lt;wsp:rsid wsp:val=&quot;008D1255&quot;/&gt;&lt;wsp:rsid wsp:val=&quot;008E7DD7&quot;/&gt;&lt;wsp:rsid wsp:val=&quot;008F42D8&quot;/&gt;&lt;wsp:rsid wsp:val=&quot;00925C73&quot;/&gt;&lt;wsp:rsid wsp:val=&quot;0093335A&quot;/&gt;&lt;wsp:rsid wsp:val=&quot;009400B2&quot;/&gt;&lt;wsp:rsid wsp:val=&quot;00946043&quot;/&gt;&lt;wsp:rsid wsp:val=&quot;00956F95&quot;/&gt;&lt;wsp:rsid wsp:val=&quot;00957A1C&quot;/&gt;&lt;wsp:rsid wsp:val=&quot;009647DB&quot;/&gt;&lt;wsp:rsid wsp:val=&quot;0096652E&quot;/&gt;&lt;wsp:rsid wsp:val=&quot;00995E44&quot;/&gt;&lt;wsp:rsid wsp:val=&quot;009975B6&quot;/&gt;&lt;wsp:rsid wsp:val=&quot;009D2741&quot;/&gt;&lt;wsp:rsid wsp:val=&quot;009E0793&quot;/&gt;&lt;wsp:rsid wsp:val=&quot;009E0E73&quot;/&gt;&lt;wsp:rsid wsp:val=&quot;009F105D&quot;/&gt;&lt;wsp:rsid wsp:val=&quot;009F1085&quot;/&gt;&lt;wsp:rsid wsp:val=&quot;009F4B62&quot;/&gt;&lt;wsp:rsid wsp:val=&quot;009F62AF&quot;/&gt;&lt;wsp:rsid wsp:val=&quot;00A01DB2&quot;/&gt;&lt;wsp:rsid wsp:val=&quot;00A132F1&quot;/&gt;&lt;wsp:rsid wsp:val=&quot;00A14712&quot;/&gt;&lt;wsp:rsid wsp:val=&quot;00A230A5&quot;/&gt;&lt;wsp:rsid wsp:val=&quot;00A3626F&quot;/&gt;&lt;wsp:rsid wsp:val=&quot;00A51921&quot;/&gt;&lt;wsp:rsid wsp:val=&quot;00A562A1&quot;/&gt;&lt;wsp:rsid wsp:val=&quot;00A67C9A&quot;/&gt;&lt;wsp:rsid wsp:val=&quot;00AB0D1A&quot;/&gt;&lt;wsp:rsid wsp:val=&quot;00AB591D&quot;/&gt;&lt;wsp:rsid wsp:val=&quot;00AC4844&quot;/&gt;&lt;wsp:rsid wsp:val=&quot;00AD545C&quot;/&gt;&lt;wsp:rsid wsp:val=&quot;00AD7125&quot;/&gt;&lt;wsp:rsid wsp:val=&quot;00AE7AA3&quot;/&gt;&lt;wsp:rsid wsp:val=&quot;00B06ED5&quot;/&gt;&lt;wsp:rsid wsp:val=&quot;00B17681&quot;/&gt;&lt;wsp:rsid wsp:val=&quot;00B54120&quot;/&gt;&lt;wsp:rsid wsp:val=&quot;00B65FF9&quot;/&gt;&lt;wsp:rsid wsp:val=&quot;00B7060B&quot;/&gt;&lt;wsp:rsid wsp:val=&quot;00B77CD5&quot;/&gt;&lt;wsp:rsid wsp:val=&quot;00B86320&quot;/&gt;&lt;wsp:rsid wsp:val=&quot;00B95E9E&quot;/&gt;&lt;wsp:rsid wsp:val=&quot;00BA27B1&quot;/&gt;&lt;wsp:rsid wsp:val=&quot;00BB46FE&quot;/&gt;&lt;wsp:rsid wsp:val=&quot;00BB5951&quot;/&gt;&lt;wsp:rsid wsp:val=&quot;00BB5970&quot;/&gt;&lt;wsp:rsid wsp:val=&quot;00BD0ABF&quot;/&gt;&lt;wsp:rsid wsp:val=&quot;00BD2C2B&quot;/&gt;&lt;wsp:rsid wsp:val=&quot;00BE2F9A&quot;/&gt;&lt;wsp:rsid wsp:val=&quot;00BF10AD&quot;/&gt;&lt;wsp:rsid wsp:val=&quot;00C03427&quot;/&gt;&lt;wsp:rsid wsp:val=&quot;00C1418D&quot;/&gt;&lt;wsp:rsid wsp:val=&quot;00C30896&quot;/&gt;&lt;wsp:rsid wsp:val=&quot;00C3220C&quot;/&gt;&lt;wsp:rsid wsp:val=&quot;00C36ACA&quot;/&gt;&lt;wsp:rsid wsp:val=&quot;00C402C9&quot;/&gt;&lt;wsp:rsid wsp:val=&quot;00C456F0&quot;/&gt;&lt;wsp:rsid wsp:val=&quot;00C515AB&quot;/&gt;&lt;wsp:rsid wsp:val=&quot;00C55341&quot;/&gt;&lt;wsp:rsid wsp:val=&quot;00C55CD5&quot;/&gt;&lt;wsp:rsid wsp:val=&quot;00C6374F&quot;/&gt;&lt;wsp:rsid wsp:val=&quot;00C65CC3&quot;/&gt;&lt;wsp:rsid wsp:val=&quot;00C81527&quot;/&gt;&lt;wsp:rsid wsp:val=&quot;00C92953&quot;/&gt;&lt;wsp:rsid wsp:val=&quot;00CA06CF&quot;/&gt;&lt;wsp:rsid wsp:val=&quot;00CD1A61&quot;/&gt;&lt;wsp:rsid wsp:val=&quot;00CD6385&quot;/&gt;&lt;wsp:rsid wsp:val=&quot;00D21507&quot;/&gt;&lt;wsp:rsid wsp:val=&quot;00D22EA3&quot;/&gt;&lt;wsp:rsid wsp:val=&quot;00D2658A&quot;/&gt;&lt;wsp:rsid wsp:val=&quot;00D4180F&quot;/&gt;&lt;wsp:rsid wsp:val=&quot;00D42D4F&quot;/&gt;&lt;wsp:rsid wsp:val=&quot;00D51941&quot;/&gt;&lt;wsp:rsid wsp:val=&quot;00D62B40&quot;/&gt;&lt;wsp:rsid wsp:val=&quot;00D734DB&quot;/&gt;&lt;wsp:rsid wsp:val=&quot;00DC7ECD&quot;/&gt;&lt;wsp:rsid wsp:val=&quot;00DD43CD&quot;/&gt;&lt;wsp:rsid wsp:val=&quot;00DD4628&quot;/&gt;&lt;wsp:rsid wsp:val=&quot;00E16D80&quot;/&gt;&lt;wsp:rsid wsp:val=&quot;00E17D70&quot;/&gt;&lt;wsp:rsid wsp:val=&quot;00E329C2&quot;/&gt;&lt;wsp:rsid wsp:val=&quot;00E37A75&quot;/&gt;&lt;wsp:rsid wsp:val=&quot;00E61444&quot;/&gt;&lt;wsp:rsid wsp:val=&quot;00E65EC9&quot;/&gt;&lt;wsp:rsid wsp:val=&quot;00E702DE&quot;/&gt;&lt;wsp:rsid wsp:val=&quot;00E72277&quot;/&gt;&lt;wsp:rsid wsp:val=&quot;00E92992&quot;/&gt;&lt;wsp:rsid wsp:val=&quot;00E97FA5&quot;/&gt;&lt;wsp:rsid wsp:val=&quot;00EA2555&quot;/&gt;&lt;wsp:rsid wsp:val=&quot;00EA45EA&quot;/&gt;&lt;wsp:rsid wsp:val=&quot;00EB0300&quot;/&gt;&lt;wsp:rsid wsp:val=&quot;00EB1279&quot;/&gt;&lt;wsp:rsid wsp:val=&quot;00EC4197&quot;/&gt;&lt;wsp:rsid wsp:val=&quot;00ED2EB1&quot;/&gt;&lt;wsp:rsid wsp:val=&quot;00EE0C15&quot;/&gt;&lt;wsp:rsid wsp:val=&quot;00F002FB&quot;/&gt;&lt;wsp:rsid wsp:val=&quot;00F033B1&quot;/&gt;&lt;wsp:rsid wsp:val=&quot;00F03E3D&quot;/&gt;&lt;wsp:rsid wsp:val=&quot;00F36678&quot;/&gt;&lt;wsp:rsid wsp:val=&quot;00F376D1&quot;/&gt;&lt;wsp:rsid wsp:val=&quot;00F46BBC&quot;/&gt;&lt;wsp:rsid wsp:val=&quot;00F50654&quot;/&gt;&lt;wsp:rsid wsp:val=&quot;00F56C49&quot;/&gt;&lt;wsp:rsid wsp:val=&quot;00F572F7&quot;/&gt;&lt;wsp:rsid wsp:val=&quot;00F83F84&quot;/&gt;&lt;wsp:rsid wsp:val=&quot;00F95956&quot;/&gt;&lt;wsp:rsid wsp:val=&quot;00FB251D&quot;/&gt;&lt;wsp:rsid wsp:val=&quot;00FB27C3&quot;/&gt;&lt;wsp:rsid wsp:val=&quot;00FC6FA8&quot;/&gt;&lt;wsp:rsid wsp:val=&quot;00FF78A9&quot;/&gt;&lt;/wsp:rsids&gt;&lt;/w:docPr&gt;&lt;w:body&gt;&lt;w:p wsp:rsidR=&quot;00000000&quot; wsp:rsidRDefault=&quot;004F76A3&quot;&gt;&lt;m:oMathPara&gt;&lt;m:oMath&gt;&lt;m:sSub&gt;&lt;m:sSubPr&gt;&lt;m:ctrlPr&gt;&lt;w:rPr&gt;&lt;w:rFonts w:ascii=&quot;Cambria Math&quot; w:h-ansi=&quot;Cambria Math&quot;/&gt;&lt;wx:font wx:val=&quot;Cambria Math&quot;/&gt;&lt;w:sz w:val=&quot;24&quot;/&gt;&lt;w:sz-cs w:val=&quot;24&quot;/&gt;&lt;w:lang w:val=&quot;EN-US&quot;/&gt;&lt;/w:rPr&gt;&lt;/m:ctrlPr&gt;&lt;/m:sSubPr&gt;&lt;m:e&gt;&lt;m:r&gt;&lt;m:rPr&gt;&lt;m:sty m:val=&quot;p&quot;/&gt;&lt;/m:rPr&gt;&lt;w:rPr&gt;&lt;w:rFonts w:ascii=&quot;Cambria Math&quot; w:h-ansi=&quot;Cambria Math&quot;/&gt;&lt;wx:font wx:val=&quot;Cambria Math&quot;/&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1&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8" o:title="" chromakey="white"/>
          </v:shape>
        </w:pict>
      </w:r>
      <w:r w:rsidR="00FA705C" w:rsidRPr="007D772C">
        <w:rPr>
          <w:sz w:val="24"/>
          <w:szCs w:val="24"/>
          <w:lang w:val="en-US"/>
        </w:rPr>
        <w:fldChar w:fldCharType="end"/>
      </w:r>
      <w:r w:rsidRPr="003159E9">
        <w:rPr>
          <w:sz w:val="24"/>
          <w:szCs w:val="24"/>
          <w:lang w:val="en-US"/>
        </w:rPr>
        <w:t>, which is the largest eigenvalue of the data evaluated for attack detection.</w:t>
      </w:r>
    </w:p>
    <w:p w:rsidR="00F533E9" w:rsidRPr="003159E9" w:rsidRDefault="00F533E9" w:rsidP="00281A4A">
      <w:pPr>
        <w:jc w:val="both"/>
        <w:rPr>
          <w:sz w:val="24"/>
          <w:szCs w:val="24"/>
          <w:lang w:val="en-US"/>
        </w:rPr>
      </w:pPr>
    </w:p>
    <w:p w:rsidR="00F533E9" w:rsidRDefault="00F533E9" w:rsidP="00281A4A">
      <w:pPr>
        <w:jc w:val="both"/>
        <w:rPr>
          <w:sz w:val="24"/>
          <w:szCs w:val="24"/>
          <w:lang w:val="en-US"/>
        </w:rPr>
      </w:pPr>
      <w:r w:rsidRPr="003159E9">
        <w:rPr>
          <w:sz w:val="24"/>
          <w:szCs w:val="24"/>
          <w:lang w:val="en-US"/>
        </w:rPr>
        <w:t xml:space="preserve">The process of obtaining the </w:t>
      </w:r>
      <w:r w:rsidR="00FA705C" w:rsidRPr="007D772C">
        <w:rPr>
          <w:sz w:val="24"/>
          <w:szCs w:val="24"/>
          <w:lang w:val="en-US"/>
        </w:rPr>
        <w:fldChar w:fldCharType="begin"/>
      </w:r>
      <w:r w:rsidRPr="007D772C">
        <w:rPr>
          <w:sz w:val="24"/>
          <w:szCs w:val="24"/>
          <w:lang w:val="en-US"/>
        </w:rPr>
        <w:instrText xml:space="preserve"> QUOTE </w:instrText>
      </w:r>
      <w:r w:rsidR="005E1DFE">
        <w:pict>
          <v:shape id="_x0000_i1048" type="#_x0000_t75" style="width:168.85pt;height:16.3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oNotEmbedSystemFonts/&gt;&lt;w:defaultTabStop w:val=&quot;720&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072DD3&quot;/&gt;&lt;wsp:rsid wsp:val=&quot;0002656C&quot;/&gt;&lt;wsp:rsid wsp:val=&quot;00031D60&quot;/&gt;&lt;wsp:rsid wsp:val=&quot;0004066A&quot;/&gt;&lt;wsp:rsid wsp:val=&quot;00050257&quot;/&gt;&lt;wsp:rsid wsp:val=&quot;00051B6D&quot;/&gt;&lt;wsp:rsid wsp:val=&quot;000531A5&quot;/&gt;&lt;wsp:rsid wsp:val=&quot;00056365&quot;/&gt;&lt;wsp:rsid wsp:val=&quot;00072DD3&quot;/&gt;&lt;wsp:rsid wsp:val=&quot;000744BA&quot;/&gt;&lt;wsp:rsid wsp:val=&quot;00081570&quot;/&gt;&lt;wsp:rsid wsp:val=&quot;000B2E1B&quot;/&gt;&lt;wsp:rsid wsp:val=&quot;000B3D10&quot;/&gt;&lt;wsp:rsid wsp:val=&quot;000B5092&quot;/&gt;&lt;wsp:rsid wsp:val=&quot;000D06DC&quot;/&gt;&lt;wsp:rsid wsp:val=&quot;000D2AFE&quot;/&gt;&lt;wsp:rsid wsp:val=&quot;000D6F45&quot;/&gt;&lt;wsp:rsid wsp:val=&quot;000F2793&quot;/&gt;&lt;wsp:rsid wsp:val=&quot;00131E1E&quot;/&gt;&lt;wsp:rsid wsp:val=&quot;0013288F&quot;/&gt;&lt;wsp:rsid wsp:val=&quot;00145FD8&quot;/&gt;&lt;wsp:rsid wsp:val=&quot;00160097&quot;/&gt;&lt;wsp:rsid wsp:val=&quot;00163610&quot;/&gt;&lt;wsp:rsid wsp:val=&quot;00173561&quot;/&gt;&lt;wsp:rsid wsp:val=&quot;00191CBF&quot;/&gt;&lt;wsp:rsid wsp:val=&quot;001939C7&quot;/&gt;&lt;wsp:rsid wsp:val=&quot;001A38A6&quot;/&gt;&lt;wsp:rsid wsp:val=&quot;001B1517&quot;/&gt;&lt;wsp:rsid wsp:val=&quot;001C64A1&quot;/&gt;&lt;wsp:rsid wsp:val=&quot;001D147D&quot;/&gt;&lt;wsp:rsid wsp:val=&quot;002217BC&quot;/&gt;&lt;wsp:rsid wsp:val=&quot;00223913&quot;/&gt;&lt;wsp:rsid wsp:val=&quot;00244035&quot;/&gt;&lt;wsp:rsid wsp:val=&quot;00256E45&quot;/&gt;&lt;wsp:rsid wsp:val=&quot;002621E5&quot;/&gt;&lt;wsp:rsid wsp:val=&quot;00264DD6&quot;/&gt;&lt;wsp:rsid wsp:val=&quot;00267171&quot;/&gt;&lt;wsp:rsid wsp:val=&quot;00281A4A&quot;/&gt;&lt;wsp:rsid wsp:val=&quot;00287CAA&quot;/&gt;&lt;wsp:rsid wsp:val=&quot;002A1CC7&quot;/&gt;&lt;wsp:rsid wsp:val=&quot;002A2E20&quot;/&gt;&lt;wsp:rsid wsp:val=&quot;002B0A67&quot;/&gt;&lt;wsp:rsid wsp:val=&quot;00307467&quot;/&gt;&lt;wsp:rsid wsp:val=&quot;003144FD&quot;/&gt;&lt;wsp:rsid wsp:val=&quot;003159E9&quot;/&gt;&lt;wsp:rsid wsp:val=&quot;00321358&quot;/&gt;&lt;wsp:rsid wsp:val=&quot;0033457B&quot;/&gt;&lt;wsp:rsid wsp:val=&quot;003345B3&quot;/&gt;&lt;wsp:rsid wsp:val=&quot;00354416&quot;/&gt;&lt;wsp:rsid wsp:val=&quot;00356937&quot;/&gt;&lt;wsp:rsid wsp:val=&quot;00356CBC&quot;/&gt;&lt;wsp:rsid wsp:val=&quot;0038071D&quot;/&gt;&lt;wsp:rsid wsp:val=&quot;00385621&quot;/&gt;&lt;wsp:rsid wsp:val=&quot;003A1B34&quot;/&gt;&lt;wsp:rsid wsp:val=&quot;003E6F71&quot;/&gt;&lt;wsp:rsid wsp:val=&quot;003F66E8&quot;/&gt;&lt;wsp:rsid wsp:val=&quot;003F695F&quot;/&gt;&lt;wsp:rsid wsp:val=&quot;004016E6&quot;/&gt;&lt;wsp:rsid wsp:val=&quot;0040663A&quot;/&gt;&lt;wsp:rsid wsp:val=&quot;0041562F&quot;/&gt;&lt;wsp:rsid wsp:val=&quot;00430651&quot;/&gt;&lt;wsp:rsid wsp:val=&quot;00432E74&quot;/&gt;&lt;wsp:rsid wsp:val=&quot;00432ECA&quot;/&gt;&lt;wsp:rsid wsp:val=&quot;00435336&quot;/&gt;&lt;wsp:rsid wsp:val=&quot;00440896&quot;/&gt;&lt;wsp:rsid wsp:val=&quot;00442443&quot;/&gt;&lt;wsp:rsid wsp:val=&quot;00452671&quot;/&gt;&lt;wsp:rsid wsp:val=&quot;004573A4&quot;/&gt;&lt;wsp:rsid wsp:val=&quot;004766DB&quot;/&gt;&lt;wsp:rsid wsp:val=&quot;004775DC&quot;/&gt;&lt;wsp:rsid wsp:val=&quot;0049590A&quot;/&gt;&lt;wsp:rsid wsp:val=&quot;004A0B44&quot;/&gt;&lt;wsp:rsid wsp:val=&quot;004A53F1&quot;/&gt;&lt;wsp:rsid wsp:val=&quot;004E2459&quot;/&gt;&lt;wsp:rsid wsp:val=&quot;00514559&quot;/&gt;&lt;wsp:rsid wsp:val=&quot;0054062D&quot;/&gt;&lt;wsp:rsid wsp:val=&quot;00554009&quot;/&gt;&lt;wsp:rsid wsp:val=&quot;00562A01&quot;/&gt;&lt;wsp:rsid wsp:val=&quot;00562BFF&quot;/&gt;&lt;wsp:rsid wsp:val=&quot;00570741&quot;/&gt;&lt;wsp:rsid wsp:val=&quot;00593F0F&quot;/&gt;&lt;wsp:rsid wsp:val=&quot;005952A0&quot;/&gt;&lt;wsp:rsid wsp:val=&quot;00595F78&quot;/&gt;&lt;wsp:rsid wsp:val=&quot;005A35D5&quot;/&gt;&lt;wsp:rsid wsp:val=&quot;005B33B3&quot;/&gt;&lt;wsp:rsid wsp:val=&quot;005E1FDE&quot;/&gt;&lt;wsp:rsid wsp:val=&quot;005F0B53&quot;/&gt;&lt;wsp:rsid wsp:val=&quot;005F1E87&quot;/&gt;&lt;wsp:rsid wsp:val=&quot;005F4C98&quot;/&gt;&lt;wsp:rsid wsp:val=&quot;005F7996&quot;/&gt;&lt;wsp:rsid wsp:val=&quot;0061450A&quot;/&gt;&lt;wsp:rsid wsp:val=&quot;00617B58&quot;/&gt;&lt;wsp:rsid wsp:val=&quot;00622708&quot;/&gt;&lt;wsp:rsid wsp:val=&quot;006334F0&quot;/&gt;&lt;wsp:rsid wsp:val=&quot;0064529E&quot;/&gt;&lt;wsp:rsid wsp:val=&quot;00650B21&quot;/&gt;&lt;wsp:rsid wsp:val=&quot;00651F87&quot;/&gt;&lt;wsp:rsid wsp:val=&quot;00653A70&quot;/&gt;&lt;wsp:rsid wsp:val=&quot;00654667&quot;/&gt;&lt;wsp:rsid wsp:val=&quot;00660BB1&quot;/&gt;&lt;wsp:rsid wsp:val=&quot;00667908&quot;/&gt;&lt;wsp:rsid wsp:val=&quot;006713D0&quot;/&gt;&lt;wsp:rsid wsp:val=&quot;00673A6C&quot;/&gt;&lt;wsp:rsid wsp:val=&quot;006800CC&quot;/&gt;&lt;wsp:rsid wsp:val=&quot;00682F93&quot;/&gt;&lt;wsp:rsid wsp:val=&quot;00694E88&quot;/&gt;&lt;wsp:rsid wsp:val=&quot;006A0653&quot;/&gt;&lt;wsp:rsid wsp:val=&quot;006B6C31&quot;/&gt;&lt;wsp:rsid wsp:val=&quot;006C15D5&quot;/&gt;&lt;wsp:rsid wsp:val=&quot;006C2898&quot;/&gt;&lt;wsp:rsid wsp:val=&quot;006C72CC&quot;/&gt;&lt;wsp:rsid wsp:val=&quot;006F220F&quot;/&gt;&lt;wsp:rsid wsp:val=&quot;006F500E&quot;/&gt;&lt;wsp:rsid wsp:val=&quot;00747566&quot;/&gt;&lt;wsp:rsid wsp:val=&quot;00760C13&quot;/&gt;&lt;wsp:rsid wsp:val=&quot;00770629&quot;/&gt;&lt;wsp:rsid wsp:val=&quot;007767B8&quot;/&gt;&lt;wsp:rsid wsp:val=&quot;00786A69&quot;/&gt;&lt;wsp:rsid wsp:val=&quot;00787BCD&quot;/&gt;&lt;wsp:rsid wsp:val=&quot;00796917&quot;/&gt;&lt;wsp:rsid wsp:val=&quot;007A65BE&quot;/&gt;&lt;wsp:rsid wsp:val=&quot;007B3349&quot;/&gt;&lt;wsp:rsid wsp:val=&quot;007B76BD&quot;/&gt;&lt;wsp:rsid wsp:val=&quot;007C20A7&quot;/&gt;&lt;wsp:rsid wsp:val=&quot;007D06F5&quot;/&gt;&lt;wsp:rsid wsp:val=&quot;007D3F58&quot;/&gt;&lt;wsp:rsid wsp:val=&quot;007D772C&quot;/&gt;&lt;wsp:rsid wsp:val=&quot;00811ECD&quot;/&gt;&lt;wsp:rsid wsp:val=&quot;00832134&quot;/&gt;&lt;wsp:rsid wsp:val=&quot;008452CA&quot;/&gt;&lt;wsp:rsid wsp:val=&quot;00845551&quot;/&gt;&lt;wsp:rsid wsp:val=&quot;008472B9&quot;/&gt;&lt;wsp:rsid wsp:val=&quot;00852DDA&quot;/&gt;&lt;wsp:rsid wsp:val=&quot;0087047A&quot;/&gt;&lt;wsp:rsid wsp:val=&quot;0087051B&quot;/&gt;&lt;wsp:rsid wsp:val=&quot;008758FE&quot;/&gt;&lt;wsp:rsid wsp:val=&quot;0088008A&quot;/&gt;&lt;wsp:rsid wsp:val=&quot;00884B2B&quot;/&gt;&lt;wsp:rsid wsp:val=&quot;008B2F84&quot;/&gt;&lt;wsp:rsid wsp:val=&quot;008D1255&quot;/&gt;&lt;wsp:rsid wsp:val=&quot;008E7DD7&quot;/&gt;&lt;wsp:rsid wsp:val=&quot;008F42D8&quot;/&gt;&lt;wsp:rsid wsp:val=&quot;00925C73&quot;/&gt;&lt;wsp:rsid wsp:val=&quot;0093335A&quot;/&gt;&lt;wsp:rsid wsp:val=&quot;009400B2&quot;/&gt;&lt;wsp:rsid wsp:val=&quot;00946043&quot;/&gt;&lt;wsp:rsid wsp:val=&quot;00956F95&quot;/&gt;&lt;wsp:rsid wsp:val=&quot;00957A1C&quot;/&gt;&lt;wsp:rsid wsp:val=&quot;009647DB&quot;/&gt;&lt;wsp:rsid wsp:val=&quot;0096652E&quot;/&gt;&lt;wsp:rsid wsp:val=&quot;00995E44&quot;/&gt;&lt;wsp:rsid wsp:val=&quot;009975B6&quot;/&gt;&lt;wsp:rsid wsp:val=&quot;009D2741&quot;/&gt;&lt;wsp:rsid wsp:val=&quot;009E0793&quot;/&gt;&lt;wsp:rsid wsp:val=&quot;009E0E73&quot;/&gt;&lt;wsp:rsid wsp:val=&quot;009F105D&quot;/&gt;&lt;wsp:rsid wsp:val=&quot;009F1085&quot;/&gt;&lt;wsp:rsid wsp:val=&quot;009F4B62&quot;/&gt;&lt;wsp:rsid wsp:val=&quot;009F62AF&quot;/&gt;&lt;wsp:rsid wsp:val=&quot;00A01DB2&quot;/&gt;&lt;wsp:rsid wsp:val=&quot;00A132F1&quot;/&gt;&lt;wsp:rsid wsp:val=&quot;00A14712&quot;/&gt;&lt;wsp:rsid wsp:val=&quot;00A230A5&quot;/&gt;&lt;wsp:rsid wsp:val=&quot;00A3626F&quot;/&gt;&lt;wsp:rsid wsp:val=&quot;00A51921&quot;/&gt;&lt;wsp:rsid wsp:val=&quot;00A562A1&quot;/&gt;&lt;wsp:rsid wsp:val=&quot;00A67C9A&quot;/&gt;&lt;wsp:rsid wsp:val=&quot;00AB0D1A&quot;/&gt;&lt;wsp:rsid wsp:val=&quot;00AB591D&quot;/&gt;&lt;wsp:rsid wsp:val=&quot;00AC4844&quot;/&gt;&lt;wsp:rsid wsp:val=&quot;00AD545C&quot;/&gt;&lt;wsp:rsid wsp:val=&quot;00AD7125&quot;/&gt;&lt;wsp:rsid wsp:val=&quot;00AE7AA3&quot;/&gt;&lt;wsp:rsid wsp:val=&quot;00B06ED5&quot;/&gt;&lt;wsp:rsid wsp:val=&quot;00B17681&quot;/&gt;&lt;wsp:rsid wsp:val=&quot;00B54120&quot;/&gt;&lt;wsp:rsid wsp:val=&quot;00B65FF9&quot;/&gt;&lt;wsp:rsid wsp:val=&quot;00B7060B&quot;/&gt;&lt;wsp:rsid wsp:val=&quot;00B77CD5&quot;/&gt;&lt;wsp:rsid wsp:val=&quot;00B86320&quot;/&gt;&lt;wsp:rsid wsp:val=&quot;00B95E9E&quot;/&gt;&lt;wsp:rsid wsp:val=&quot;00BA27B1&quot;/&gt;&lt;wsp:rsid wsp:val=&quot;00BB46FE&quot;/&gt;&lt;wsp:rsid wsp:val=&quot;00BB5951&quot;/&gt;&lt;wsp:rsid wsp:val=&quot;00BB5970&quot;/&gt;&lt;wsp:rsid wsp:val=&quot;00BD0ABF&quot;/&gt;&lt;wsp:rsid wsp:val=&quot;00BD2C2B&quot;/&gt;&lt;wsp:rsid wsp:val=&quot;00BE2F9A&quot;/&gt;&lt;wsp:rsid wsp:val=&quot;00BF10AD&quot;/&gt;&lt;wsp:rsid wsp:val=&quot;00C03427&quot;/&gt;&lt;wsp:rsid wsp:val=&quot;00C1418D&quot;/&gt;&lt;wsp:rsid wsp:val=&quot;00C30896&quot;/&gt;&lt;wsp:rsid wsp:val=&quot;00C3220C&quot;/&gt;&lt;wsp:rsid wsp:val=&quot;00C36ACA&quot;/&gt;&lt;wsp:rsid wsp:val=&quot;00C402C9&quot;/&gt;&lt;wsp:rsid wsp:val=&quot;00C456F0&quot;/&gt;&lt;wsp:rsid wsp:val=&quot;00C515AB&quot;/&gt;&lt;wsp:rsid wsp:val=&quot;00C55341&quot;/&gt;&lt;wsp:rsid wsp:val=&quot;00C55CD5&quot;/&gt;&lt;wsp:rsid wsp:val=&quot;00C6374F&quot;/&gt;&lt;wsp:rsid wsp:val=&quot;00C65CC3&quot;/&gt;&lt;wsp:rsid wsp:val=&quot;00C81527&quot;/&gt;&lt;wsp:rsid wsp:val=&quot;00C92953&quot;/&gt;&lt;wsp:rsid wsp:val=&quot;00CA06CF&quot;/&gt;&lt;wsp:rsid wsp:val=&quot;00CD1A61&quot;/&gt;&lt;wsp:rsid wsp:val=&quot;00CD6385&quot;/&gt;&lt;wsp:rsid wsp:val=&quot;00D21507&quot;/&gt;&lt;wsp:rsid wsp:val=&quot;00D22EA3&quot;/&gt;&lt;wsp:rsid wsp:val=&quot;00D2658A&quot;/&gt;&lt;wsp:rsid wsp:val=&quot;00D4180F&quot;/&gt;&lt;wsp:rsid wsp:val=&quot;00D42D4F&quot;/&gt;&lt;wsp:rsid wsp:val=&quot;00D51941&quot;/&gt;&lt;wsp:rsid wsp:val=&quot;00D62B40&quot;/&gt;&lt;wsp:rsid wsp:val=&quot;00D734DB&quot;/&gt;&lt;wsp:rsid wsp:val=&quot;00DC7ECD&quot;/&gt;&lt;wsp:rsid wsp:val=&quot;00DD43CD&quot;/&gt;&lt;wsp:rsid wsp:val=&quot;00DD4628&quot;/&gt;&lt;wsp:rsid wsp:val=&quot;00E16D80&quot;/&gt;&lt;wsp:rsid wsp:val=&quot;00E17D70&quot;/&gt;&lt;wsp:rsid wsp:val=&quot;00E329C2&quot;/&gt;&lt;wsp:rsid wsp:val=&quot;00E37A75&quot;/&gt;&lt;wsp:rsid wsp:val=&quot;00E61444&quot;/&gt;&lt;wsp:rsid wsp:val=&quot;00E65EC9&quot;/&gt;&lt;wsp:rsid wsp:val=&quot;00E702DE&quot;/&gt;&lt;wsp:rsid wsp:val=&quot;00E72277&quot;/&gt;&lt;wsp:rsid wsp:val=&quot;00E92992&quot;/&gt;&lt;wsp:rsid wsp:val=&quot;00E97FA5&quot;/&gt;&lt;wsp:rsid wsp:val=&quot;00EA2555&quot;/&gt;&lt;wsp:rsid wsp:val=&quot;00EA45EA&quot;/&gt;&lt;wsp:rsid wsp:val=&quot;00EB0300&quot;/&gt;&lt;wsp:rsid wsp:val=&quot;00EB1279&quot;/&gt;&lt;wsp:rsid wsp:val=&quot;00EC4197&quot;/&gt;&lt;wsp:rsid wsp:val=&quot;00ED2EB1&quot;/&gt;&lt;wsp:rsid wsp:val=&quot;00EE0C15&quot;/&gt;&lt;wsp:rsid wsp:val=&quot;00F002FB&quot;/&gt;&lt;wsp:rsid wsp:val=&quot;00F033B1&quot;/&gt;&lt;wsp:rsid wsp:val=&quot;00F03E3D&quot;/&gt;&lt;wsp:rsid wsp:val=&quot;00F36678&quot;/&gt;&lt;wsp:rsid wsp:val=&quot;00F376D1&quot;/&gt;&lt;wsp:rsid wsp:val=&quot;00F46BBC&quot;/&gt;&lt;wsp:rsid wsp:val=&quot;00F50654&quot;/&gt;&lt;wsp:rsid wsp:val=&quot;00F56C49&quot;/&gt;&lt;wsp:rsid wsp:val=&quot;00F572F7&quot;/&gt;&lt;wsp:rsid wsp:val=&quot;00F83F84&quot;/&gt;&lt;wsp:rsid wsp:val=&quot;00F95956&quot;/&gt;&lt;wsp:rsid wsp:val=&quot;00FB251D&quot;/&gt;&lt;wsp:rsid wsp:val=&quot;00FB27C3&quot;/&gt;&lt;wsp:rsid wsp:val=&quot;00FC6FA8&quot;/&gt;&lt;wsp:rsid wsp:val=&quot;00FF78A9&quot;/&gt;&lt;/wsp:rsids&gt;&lt;/w:docPr&gt;&lt;w:body&gt;&lt;w:p wsp:rsidR=&quot;00000000&quot; wsp:rsidRDefault=&quot;00770629&quot;&gt;&lt;m:oMathPara&gt;&lt;m:oMath&gt;&lt;m:sSup&gt;&lt;m:sSupPr&gt;&lt;m:ctrlPr&gt;&lt;w:rPr&gt;&lt;w:rFonts w:ascii=&quot;Cambria Math&quot; w:h-ansi=&quot;Cambria Math&quot;/&gt;&lt;wx:font wx:val=&quot;Cambria Math&quot;/&gt;&lt;w:sz w:val=&quot;24&quot;/&gt;&lt;w:sz-cs w:val=&quot;24&quot;/&gt;&lt;w:lang w:val=&quot;EN-US&quot;/&gt;&lt;/w:rPr&gt;&lt;/m:ctrlPr&gt;&lt;/m:sSupPr&gt;&lt;m:e&gt;&lt;m:r&gt;&lt;m:rPr&gt;&lt;m:sty m:val=&quot;p&quot;/&gt;&lt;/m:rPr&gt;&lt;w:rPr&gt;&lt;w:rFonts w:ascii=&quot;Cambria Math&quot; w:h-ansi=&quot;Cambria Math&quot;/&gt;&lt;wx:font wx:val=&quot;Cambria Math&quot;/&gt;&lt;w:sz w:val=&quot;24&quot;/&gt;&lt;w:sz-cs w:val=&quot;24&quot;/&gt;&lt;w:lang w:val=&quot;EN-US&quot;/&gt;&lt;/w:rPr&gt;&lt;m:t&gt;X&lt;/m:t&gt;&lt;/m:r&gt;&lt;/m:e&gt;&lt;m:sup&gt;&lt;m:r&gt;&lt;m:rPr&gt;&lt;m:sty m:val=&quot;p&quot;/&gt;&lt;/m:rPr&gt;&lt;w:rPr&gt;&lt;w:rFonts w:ascii=&quot;Cambria Math&quot; w:h-ansi=&quot;Cambria Math&quot;/&gt;&lt;wx:font wx:val=&quot;Cambria Math&quot;/&gt;&lt;w:sz w:val=&quot;24&quot;/&gt;&lt;w:sz-cs w:val=&quot;24&quot;/&gt;&lt;w:lang w:val=&quot;EN-US&quot;/&gt;&lt;/w:rPr&gt;&lt;m:t&gt;(t)&lt;/m:t&gt;&lt;/m:r&gt;&lt;/m:sup&gt;&lt;/m:sSup&gt;&lt;m:r&gt;&lt;m:rPr&gt;&lt;m:sty m:val=&quot;p&quot;/&gt;&lt;/m:rPr&gt;&lt;w:rPr&gt;&lt;w:rFonts w:ascii=&quot;Cambria Math&quot; w:h-ansi=&quot;Cambria Math&quot;/&gt;&lt;wx:font wx:val=&quot;Cambria Math&quot;/&gt;&lt;w:sz w:val=&quot;24&quot;/&gt;&lt;w:sz-cs w:val=&quot;24&quot;/&gt;&lt;w:lang w:val=&quot;EN-US&quot;/&gt;&lt;/w:rPr&gt;&lt;m:t&gt;?€€&lt;/m:t&gt;&lt;/m:r&gt;&lt;m:sSup&gt;&lt;m:sSupPr&gt;&lt;m:ctrlPr&gt;&lt;w:rPr&gt;&lt;w:rFonts w:ascii=&quot;Cambria Math&quot; w:h-ansi=&quot;Cambria Math&quot;/&gt;&lt;wx:font wx:val=&quot;Cambria Math&quot;/&gt;&lt;w:sz w:val=&quot;24&quot;/&gt;&lt;w:sz-cs w:val=&quot;24&quot;/&gt;&lt;w:lang w:val=&quot;EN-US&quot;/&gt;&lt;/w:rPr&gt;&lt;/m:ctrlPr&gt;&lt;/m:sSupPr&gt;&lt;m:e&gt;&lt;m:r&gt;&lt;m:rPr&gt;&lt;m:scr m:val=&quot;double-struck&quot;/&gt;&lt;m:sty m:val=&quot;p&quot;/&gt;&lt;/m:rPr&gt;&lt;w:rPr&gt;&lt;w:rFonts w:ascii=&quot;Cambria Math&quot; w:h-ansi=&quot;Cambria Math&quot;/&gt;&lt;wx:font wx:val=&quot;Cambria Math&quot;/&gt;&lt;w:sz w:val=&quot;24&quot;/&gt;&lt;w:sz-cs w:val=&quot;24&quot;/&gt;&lt;w:lang w:val=&quot;EN-US&quot;/&gt;&lt;/w:rPr&gt;&lt;m:t&gt;R&lt;/m:t&gt;&lt;/m:r&gt;&lt;/m:e&gt;&lt;m:sup&gt;&lt;m:r&gt;&lt;m:rPr&gt;&lt;m:sty m:val=&quot;p&quot;/&gt;&lt;/m:rPr&gt;&lt;w:rPr&gt;&lt;w:rFonts w:ascii=&quot;Cambria Math&quot; w:h-ansi=&quot;Cambria Math&quot;/&gt;&lt;wx:font wx:val=&quot;Cambria Math&quot;/&gt;&lt;w:sz w:val=&quot;24&quot;/&gt;&lt;w:sz-cs w:val=&quot;24&quot;/&gt;&lt;w:lang w:val=&quot;EN-US&quot;/&gt;&lt;/w:rPr&gt;&lt;m:t&gt;M&lt;/m:t&gt;&lt;/m:r&gt;&lt;m:r&gt;&lt;m:rPr&gt;&lt;m:sty m:val=&quot;p&quot;/&gt;&lt;/m:rPr&gt;&lt;w:rPr&gt;&lt;w:rFonts w:ascii=&quot;Cambria Math&quot;/&gt;&lt;w:sz w:val=&quot;24&quot;/&gt;&lt;w:sz-cs w:val=&quot;24&quot;/&gt;&lt;w:lang w:val=&quot;EN-US&quot;/&gt;&lt;/w:rPr&gt;&lt;m:t&gt;?—&lt;/m:t&gt;&lt;/m:r&gt;&lt;m:r&gt;&lt;m:rPr&gt;&lt;m:sty m:val=&quot;p&quot;/&gt;&lt;/m:rPr&gt;&lt;w:rPr&gt;&lt;w:rFonts w:ascii=&quot;Cambria Math&quot; w:h-ansi=&quot;Cambria Math&quot;/&gt;&lt;wx:font wx:val=&quot;Cambria Math&quot;/&gt;&lt;w:sz w:val=&quot;24&quot;/&gt;&lt;w:sz-cs w:val=&quot;24&quot;/&gt;&lt;w:lang w:val=&quot;EN-US&quot;/&gt;&lt;/w:rPr&gt;&lt;m:t&gt;N&lt;/m:t&gt;&lt;/m:r&gt;&lt;/m:sup&gt;&lt;/m:sSup&gt;&lt;m:r&gt;&lt;m:rPr&gt;&lt;m:sty m:val=&quot;p&quot;/&gt;&lt;/m:rPr&gt;&lt;w:rPr&gt;&lt;w:rFonts w:ascii=&quot;Cambria Math&quot; w:h-ansi=&quot;Cambria Math&quot;/&gt;&lt;wx:font wx:val=&quot;Cambria Math&quot;/&gt;&lt;w:sz w:val=&quot;24&quot;/&gt;&lt;w:sz-cs w:val=&quot;24&quot;/&gt;&lt;w:lang w:val=&quot;EN-US&quot;/&gt;&lt;/w:rPr&gt;&lt;m:t&gt;,  t=1, 2, 3, ??¦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9" o:title="" chromakey="white"/>
          </v:shape>
        </w:pict>
      </w:r>
      <w:r w:rsidRPr="007D772C">
        <w:rPr>
          <w:sz w:val="24"/>
          <w:szCs w:val="24"/>
          <w:lang w:val="en-US"/>
        </w:rPr>
        <w:instrText xml:space="preserve"> </w:instrText>
      </w:r>
      <w:r w:rsidR="00FA705C" w:rsidRPr="007D772C">
        <w:rPr>
          <w:sz w:val="24"/>
          <w:szCs w:val="24"/>
          <w:lang w:val="en-US"/>
        </w:rPr>
        <w:fldChar w:fldCharType="separate"/>
      </w:r>
      <w:r w:rsidR="005E1DFE">
        <w:pict>
          <v:shape id="_x0000_i1049" type="#_x0000_t75" style="width:168.85pt;height:16.3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oNotEmbedSystemFonts/&gt;&lt;w:defaultTabStop w:val=&quot;720&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072DD3&quot;/&gt;&lt;wsp:rsid wsp:val=&quot;0002656C&quot;/&gt;&lt;wsp:rsid wsp:val=&quot;00031D60&quot;/&gt;&lt;wsp:rsid wsp:val=&quot;0004066A&quot;/&gt;&lt;wsp:rsid wsp:val=&quot;00050257&quot;/&gt;&lt;wsp:rsid wsp:val=&quot;00051B6D&quot;/&gt;&lt;wsp:rsid wsp:val=&quot;000531A5&quot;/&gt;&lt;wsp:rsid wsp:val=&quot;00056365&quot;/&gt;&lt;wsp:rsid wsp:val=&quot;00072DD3&quot;/&gt;&lt;wsp:rsid wsp:val=&quot;000744BA&quot;/&gt;&lt;wsp:rsid wsp:val=&quot;00081570&quot;/&gt;&lt;wsp:rsid wsp:val=&quot;000B2E1B&quot;/&gt;&lt;wsp:rsid wsp:val=&quot;000B3D10&quot;/&gt;&lt;wsp:rsid wsp:val=&quot;000B5092&quot;/&gt;&lt;wsp:rsid wsp:val=&quot;000D06DC&quot;/&gt;&lt;wsp:rsid wsp:val=&quot;000D2AFE&quot;/&gt;&lt;wsp:rsid wsp:val=&quot;000D6F45&quot;/&gt;&lt;wsp:rsid wsp:val=&quot;000F2793&quot;/&gt;&lt;wsp:rsid wsp:val=&quot;00131E1E&quot;/&gt;&lt;wsp:rsid wsp:val=&quot;0013288F&quot;/&gt;&lt;wsp:rsid wsp:val=&quot;00145FD8&quot;/&gt;&lt;wsp:rsid wsp:val=&quot;00160097&quot;/&gt;&lt;wsp:rsid wsp:val=&quot;00163610&quot;/&gt;&lt;wsp:rsid wsp:val=&quot;00173561&quot;/&gt;&lt;wsp:rsid wsp:val=&quot;00191CBF&quot;/&gt;&lt;wsp:rsid wsp:val=&quot;001939C7&quot;/&gt;&lt;wsp:rsid wsp:val=&quot;001A38A6&quot;/&gt;&lt;wsp:rsid wsp:val=&quot;001B1517&quot;/&gt;&lt;wsp:rsid wsp:val=&quot;001C64A1&quot;/&gt;&lt;wsp:rsid wsp:val=&quot;001D147D&quot;/&gt;&lt;wsp:rsid wsp:val=&quot;002217BC&quot;/&gt;&lt;wsp:rsid wsp:val=&quot;00223913&quot;/&gt;&lt;wsp:rsid wsp:val=&quot;00244035&quot;/&gt;&lt;wsp:rsid wsp:val=&quot;00256E45&quot;/&gt;&lt;wsp:rsid wsp:val=&quot;002621E5&quot;/&gt;&lt;wsp:rsid wsp:val=&quot;00264DD6&quot;/&gt;&lt;wsp:rsid wsp:val=&quot;00267171&quot;/&gt;&lt;wsp:rsid wsp:val=&quot;00281A4A&quot;/&gt;&lt;wsp:rsid wsp:val=&quot;00287CAA&quot;/&gt;&lt;wsp:rsid wsp:val=&quot;002A1CC7&quot;/&gt;&lt;wsp:rsid wsp:val=&quot;002A2E20&quot;/&gt;&lt;wsp:rsid wsp:val=&quot;002B0A67&quot;/&gt;&lt;wsp:rsid wsp:val=&quot;00307467&quot;/&gt;&lt;wsp:rsid wsp:val=&quot;003144FD&quot;/&gt;&lt;wsp:rsid wsp:val=&quot;003159E9&quot;/&gt;&lt;wsp:rsid wsp:val=&quot;00321358&quot;/&gt;&lt;wsp:rsid wsp:val=&quot;0033457B&quot;/&gt;&lt;wsp:rsid wsp:val=&quot;003345B3&quot;/&gt;&lt;wsp:rsid wsp:val=&quot;00354416&quot;/&gt;&lt;wsp:rsid wsp:val=&quot;00356937&quot;/&gt;&lt;wsp:rsid wsp:val=&quot;00356CBC&quot;/&gt;&lt;wsp:rsid wsp:val=&quot;0038071D&quot;/&gt;&lt;wsp:rsid wsp:val=&quot;00385621&quot;/&gt;&lt;wsp:rsid wsp:val=&quot;003A1B34&quot;/&gt;&lt;wsp:rsid wsp:val=&quot;003E6F71&quot;/&gt;&lt;wsp:rsid wsp:val=&quot;003F66E8&quot;/&gt;&lt;wsp:rsid wsp:val=&quot;003F695F&quot;/&gt;&lt;wsp:rsid wsp:val=&quot;004016E6&quot;/&gt;&lt;wsp:rsid wsp:val=&quot;0040663A&quot;/&gt;&lt;wsp:rsid wsp:val=&quot;0041562F&quot;/&gt;&lt;wsp:rsid wsp:val=&quot;00430651&quot;/&gt;&lt;wsp:rsid wsp:val=&quot;00432E74&quot;/&gt;&lt;wsp:rsid wsp:val=&quot;00432ECA&quot;/&gt;&lt;wsp:rsid wsp:val=&quot;00435336&quot;/&gt;&lt;wsp:rsid wsp:val=&quot;00440896&quot;/&gt;&lt;wsp:rsid wsp:val=&quot;00442443&quot;/&gt;&lt;wsp:rsid wsp:val=&quot;00452671&quot;/&gt;&lt;wsp:rsid wsp:val=&quot;004573A4&quot;/&gt;&lt;wsp:rsid wsp:val=&quot;004766DB&quot;/&gt;&lt;wsp:rsid wsp:val=&quot;004775DC&quot;/&gt;&lt;wsp:rsid wsp:val=&quot;0049590A&quot;/&gt;&lt;wsp:rsid wsp:val=&quot;004A0B44&quot;/&gt;&lt;wsp:rsid wsp:val=&quot;004A53F1&quot;/&gt;&lt;wsp:rsid wsp:val=&quot;004E2459&quot;/&gt;&lt;wsp:rsid wsp:val=&quot;00514559&quot;/&gt;&lt;wsp:rsid wsp:val=&quot;0054062D&quot;/&gt;&lt;wsp:rsid wsp:val=&quot;00554009&quot;/&gt;&lt;wsp:rsid wsp:val=&quot;00562A01&quot;/&gt;&lt;wsp:rsid wsp:val=&quot;00562BFF&quot;/&gt;&lt;wsp:rsid wsp:val=&quot;00570741&quot;/&gt;&lt;wsp:rsid wsp:val=&quot;00593F0F&quot;/&gt;&lt;wsp:rsid wsp:val=&quot;005952A0&quot;/&gt;&lt;wsp:rsid wsp:val=&quot;00595F78&quot;/&gt;&lt;wsp:rsid wsp:val=&quot;005A35D5&quot;/&gt;&lt;wsp:rsid wsp:val=&quot;005B33B3&quot;/&gt;&lt;wsp:rsid wsp:val=&quot;005E1FDE&quot;/&gt;&lt;wsp:rsid wsp:val=&quot;005F0B53&quot;/&gt;&lt;wsp:rsid wsp:val=&quot;005F1E87&quot;/&gt;&lt;wsp:rsid wsp:val=&quot;005F4C98&quot;/&gt;&lt;wsp:rsid wsp:val=&quot;005F7996&quot;/&gt;&lt;wsp:rsid wsp:val=&quot;0061450A&quot;/&gt;&lt;wsp:rsid wsp:val=&quot;00617B58&quot;/&gt;&lt;wsp:rsid wsp:val=&quot;00622708&quot;/&gt;&lt;wsp:rsid wsp:val=&quot;006334F0&quot;/&gt;&lt;wsp:rsid wsp:val=&quot;0064529E&quot;/&gt;&lt;wsp:rsid wsp:val=&quot;00650B21&quot;/&gt;&lt;wsp:rsid wsp:val=&quot;00651F87&quot;/&gt;&lt;wsp:rsid wsp:val=&quot;00653A70&quot;/&gt;&lt;wsp:rsid wsp:val=&quot;00654667&quot;/&gt;&lt;wsp:rsid wsp:val=&quot;00660BB1&quot;/&gt;&lt;wsp:rsid wsp:val=&quot;00667908&quot;/&gt;&lt;wsp:rsid wsp:val=&quot;006713D0&quot;/&gt;&lt;wsp:rsid wsp:val=&quot;00673A6C&quot;/&gt;&lt;wsp:rsid wsp:val=&quot;006800CC&quot;/&gt;&lt;wsp:rsid wsp:val=&quot;00682F93&quot;/&gt;&lt;wsp:rsid wsp:val=&quot;00694E88&quot;/&gt;&lt;wsp:rsid wsp:val=&quot;006A0653&quot;/&gt;&lt;wsp:rsid wsp:val=&quot;006B6C31&quot;/&gt;&lt;wsp:rsid wsp:val=&quot;006C15D5&quot;/&gt;&lt;wsp:rsid wsp:val=&quot;006C2898&quot;/&gt;&lt;wsp:rsid wsp:val=&quot;006C72CC&quot;/&gt;&lt;wsp:rsid wsp:val=&quot;006F220F&quot;/&gt;&lt;wsp:rsid wsp:val=&quot;006F500E&quot;/&gt;&lt;wsp:rsid wsp:val=&quot;00747566&quot;/&gt;&lt;wsp:rsid wsp:val=&quot;00760C13&quot;/&gt;&lt;wsp:rsid wsp:val=&quot;00770629&quot;/&gt;&lt;wsp:rsid wsp:val=&quot;007767B8&quot;/&gt;&lt;wsp:rsid wsp:val=&quot;00786A69&quot;/&gt;&lt;wsp:rsid wsp:val=&quot;00787BCD&quot;/&gt;&lt;wsp:rsid wsp:val=&quot;00796917&quot;/&gt;&lt;wsp:rsid wsp:val=&quot;007A65BE&quot;/&gt;&lt;wsp:rsid wsp:val=&quot;007B3349&quot;/&gt;&lt;wsp:rsid wsp:val=&quot;007B76BD&quot;/&gt;&lt;wsp:rsid wsp:val=&quot;007C20A7&quot;/&gt;&lt;wsp:rsid wsp:val=&quot;007D06F5&quot;/&gt;&lt;wsp:rsid wsp:val=&quot;007D3F58&quot;/&gt;&lt;wsp:rsid wsp:val=&quot;007D772C&quot;/&gt;&lt;wsp:rsid wsp:val=&quot;00811ECD&quot;/&gt;&lt;wsp:rsid wsp:val=&quot;00832134&quot;/&gt;&lt;wsp:rsid wsp:val=&quot;008452CA&quot;/&gt;&lt;wsp:rsid wsp:val=&quot;00845551&quot;/&gt;&lt;wsp:rsid wsp:val=&quot;008472B9&quot;/&gt;&lt;wsp:rsid wsp:val=&quot;00852DDA&quot;/&gt;&lt;wsp:rsid wsp:val=&quot;0087047A&quot;/&gt;&lt;wsp:rsid wsp:val=&quot;0087051B&quot;/&gt;&lt;wsp:rsid wsp:val=&quot;008758FE&quot;/&gt;&lt;wsp:rsid wsp:val=&quot;0088008A&quot;/&gt;&lt;wsp:rsid wsp:val=&quot;00884B2B&quot;/&gt;&lt;wsp:rsid wsp:val=&quot;008B2F84&quot;/&gt;&lt;wsp:rsid wsp:val=&quot;008D1255&quot;/&gt;&lt;wsp:rsid wsp:val=&quot;008E7DD7&quot;/&gt;&lt;wsp:rsid wsp:val=&quot;008F42D8&quot;/&gt;&lt;wsp:rsid wsp:val=&quot;00925C73&quot;/&gt;&lt;wsp:rsid wsp:val=&quot;0093335A&quot;/&gt;&lt;wsp:rsid wsp:val=&quot;009400B2&quot;/&gt;&lt;wsp:rsid wsp:val=&quot;00946043&quot;/&gt;&lt;wsp:rsid wsp:val=&quot;00956F95&quot;/&gt;&lt;wsp:rsid wsp:val=&quot;00957A1C&quot;/&gt;&lt;wsp:rsid wsp:val=&quot;009647DB&quot;/&gt;&lt;wsp:rsid wsp:val=&quot;0096652E&quot;/&gt;&lt;wsp:rsid wsp:val=&quot;00995E44&quot;/&gt;&lt;wsp:rsid wsp:val=&quot;009975B6&quot;/&gt;&lt;wsp:rsid wsp:val=&quot;009D2741&quot;/&gt;&lt;wsp:rsid wsp:val=&quot;009E0793&quot;/&gt;&lt;wsp:rsid wsp:val=&quot;009E0E73&quot;/&gt;&lt;wsp:rsid wsp:val=&quot;009F105D&quot;/&gt;&lt;wsp:rsid wsp:val=&quot;009F1085&quot;/&gt;&lt;wsp:rsid wsp:val=&quot;009F4B62&quot;/&gt;&lt;wsp:rsid wsp:val=&quot;009F62AF&quot;/&gt;&lt;wsp:rsid wsp:val=&quot;00A01DB2&quot;/&gt;&lt;wsp:rsid wsp:val=&quot;00A132F1&quot;/&gt;&lt;wsp:rsid wsp:val=&quot;00A14712&quot;/&gt;&lt;wsp:rsid wsp:val=&quot;00A230A5&quot;/&gt;&lt;wsp:rsid wsp:val=&quot;00A3626F&quot;/&gt;&lt;wsp:rsid wsp:val=&quot;00A51921&quot;/&gt;&lt;wsp:rsid wsp:val=&quot;00A562A1&quot;/&gt;&lt;wsp:rsid wsp:val=&quot;00A67C9A&quot;/&gt;&lt;wsp:rsid wsp:val=&quot;00AB0D1A&quot;/&gt;&lt;wsp:rsid wsp:val=&quot;00AB591D&quot;/&gt;&lt;wsp:rsid wsp:val=&quot;00AC4844&quot;/&gt;&lt;wsp:rsid wsp:val=&quot;00AD545C&quot;/&gt;&lt;wsp:rsid wsp:val=&quot;00AD7125&quot;/&gt;&lt;wsp:rsid wsp:val=&quot;00AE7AA3&quot;/&gt;&lt;wsp:rsid wsp:val=&quot;00B06ED5&quot;/&gt;&lt;wsp:rsid wsp:val=&quot;00B17681&quot;/&gt;&lt;wsp:rsid wsp:val=&quot;00B54120&quot;/&gt;&lt;wsp:rsid wsp:val=&quot;00B65FF9&quot;/&gt;&lt;wsp:rsid wsp:val=&quot;00B7060B&quot;/&gt;&lt;wsp:rsid wsp:val=&quot;00B77CD5&quot;/&gt;&lt;wsp:rsid wsp:val=&quot;00B86320&quot;/&gt;&lt;wsp:rsid wsp:val=&quot;00B95E9E&quot;/&gt;&lt;wsp:rsid wsp:val=&quot;00BA27B1&quot;/&gt;&lt;wsp:rsid wsp:val=&quot;00BB46FE&quot;/&gt;&lt;wsp:rsid wsp:val=&quot;00BB5951&quot;/&gt;&lt;wsp:rsid wsp:val=&quot;00BB5970&quot;/&gt;&lt;wsp:rsid wsp:val=&quot;00BD0ABF&quot;/&gt;&lt;wsp:rsid wsp:val=&quot;00BD2C2B&quot;/&gt;&lt;wsp:rsid wsp:val=&quot;00BE2F9A&quot;/&gt;&lt;wsp:rsid wsp:val=&quot;00BF10AD&quot;/&gt;&lt;wsp:rsid wsp:val=&quot;00C03427&quot;/&gt;&lt;wsp:rsid wsp:val=&quot;00C1418D&quot;/&gt;&lt;wsp:rsid wsp:val=&quot;00C30896&quot;/&gt;&lt;wsp:rsid wsp:val=&quot;00C3220C&quot;/&gt;&lt;wsp:rsid wsp:val=&quot;00C36ACA&quot;/&gt;&lt;wsp:rsid wsp:val=&quot;00C402C9&quot;/&gt;&lt;wsp:rsid wsp:val=&quot;00C456F0&quot;/&gt;&lt;wsp:rsid wsp:val=&quot;00C515AB&quot;/&gt;&lt;wsp:rsid wsp:val=&quot;00C55341&quot;/&gt;&lt;wsp:rsid wsp:val=&quot;00C55CD5&quot;/&gt;&lt;wsp:rsid wsp:val=&quot;00C6374F&quot;/&gt;&lt;wsp:rsid wsp:val=&quot;00C65CC3&quot;/&gt;&lt;wsp:rsid wsp:val=&quot;00C81527&quot;/&gt;&lt;wsp:rsid wsp:val=&quot;00C92953&quot;/&gt;&lt;wsp:rsid wsp:val=&quot;00CA06CF&quot;/&gt;&lt;wsp:rsid wsp:val=&quot;00CD1A61&quot;/&gt;&lt;wsp:rsid wsp:val=&quot;00CD6385&quot;/&gt;&lt;wsp:rsid wsp:val=&quot;00D21507&quot;/&gt;&lt;wsp:rsid wsp:val=&quot;00D22EA3&quot;/&gt;&lt;wsp:rsid wsp:val=&quot;00D2658A&quot;/&gt;&lt;wsp:rsid wsp:val=&quot;00D4180F&quot;/&gt;&lt;wsp:rsid wsp:val=&quot;00D42D4F&quot;/&gt;&lt;wsp:rsid wsp:val=&quot;00D51941&quot;/&gt;&lt;wsp:rsid wsp:val=&quot;00D62B40&quot;/&gt;&lt;wsp:rsid wsp:val=&quot;00D734DB&quot;/&gt;&lt;wsp:rsid wsp:val=&quot;00DC7ECD&quot;/&gt;&lt;wsp:rsid wsp:val=&quot;00DD43CD&quot;/&gt;&lt;wsp:rsid wsp:val=&quot;00DD4628&quot;/&gt;&lt;wsp:rsid wsp:val=&quot;00E16D80&quot;/&gt;&lt;wsp:rsid wsp:val=&quot;00E17D70&quot;/&gt;&lt;wsp:rsid wsp:val=&quot;00E329C2&quot;/&gt;&lt;wsp:rsid wsp:val=&quot;00E37A75&quot;/&gt;&lt;wsp:rsid wsp:val=&quot;00E61444&quot;/&gt;&lt;wsp:rsid wsp:val=&quot;00E65EC9&quot;/&gt;&lt;wsp:rsid wsp:val=&quot;00E702DE&quot;/&gt;&lt;wsp:rsid wsp:val=&quot;00E72277&quot;/&gt;&lt;wsp:rsid wsp:val=&quot;00E92992&quot;/&gt;&lt;wsp:rsid wsp:val=&quot;00E97FA5&quot;/&gt;&lt;wsp:rsid wsp:val=&quot;00EA2555&quot;/&gt;&lt;wsp:rsid wsp:val=&quot;00EA45EA&quot;/&gt;&lt;wsp:rsid wsp:val=&quot;00EB0300&quot;/&gt;&lt;wsp:rsid wsp:val=&quot;00EB1279&quot;/&gt;&lt;wsp:rsid wsp:val=&quot;00EC4197&quot;/&gt;&lt;wsp:rsid wsp:val=&quot;00ED2EB1&quot;/&gt;&lt;wsp:rsid wsp:val=&quot;00EE0C15&quot;/&gt;&lt;wsp:rsid wsp:val=&quot;00F002FB&quot;/&gt;&lt;wsp:rsid wsp:val=&quot;00F033B1&quot;/&gt;&lt;wsp:rsid wsp:val=&quot;00F03E3D&quot;/&gt;&lt;wsp:rsid wsp:val=&quot;00F36678&quot;/&gt;&lt;wsp:rsid wsp:val=&quot;00F376D1&quot;/&gt;&lt;wsp:rsid wsp:val=&quot;00F46BBC&quot;/&gt;&lt;wsp:rsid wsp:val=&quot;00F50654&quot;/&gt;&lt;wsp:rsid wsp:val=&quot;00F56C49&quot;/&gt;&lt;wsp:rsid wsp:val=&quot;00F572F7&quot;/&gt;&lt;wsp:rsid wsp:val=&quot;00F83F84&quot;/&gt;&lt;wsp:rsid wsp:val=&quot;00F95956&quot;/&gt;&lt;wsp:rsid wsp:val=&quot;00FB251D&quot;/&gt;&lt;wsp:rsid wsp:val=&quot;00FB27C3&quot;/&gt;&lt;wsp:rsid wsp:val=&quot;00FC6FA8&quot;/&gt;&lt;wsp:rsid wsp:val=&quot;00FF78A9&quot;/&gt;&lt;/wsp:rsids&gt;&lt;/w:docPr&gt;&lt;w:body&gt;&lt;w:p wsp:rsidR=&quot;00000000&quot; wsp:rsidRDefault=&quot;00770629&quot;&gt;&lt;m:oMathPara&gt;&lt;m:oMath&gt;&lt;m:sSup&gt;&lt;m:sSupPr&gt;&lt;m:ctrlPr&gt;&lt;w:rPr&gt;&lt;w:rFonts w:ascii=&quot;Cambria Math&quot; w:h-ansi=&quot;Cambria Math&quot;/&gt;&lt;wx:font wx:val=&quot;Cambria Math&quot;/&gt;&lt;w:sz w:val=&quot;24&quot;/&gt;&lt;w:sz-cs w:val=&quot;24&quot;/&gt;&lt;w:lang w:val=&quot;EN-US&quot;/&gt;&lt;/w:rPr&gt;&lt;/m:ctrlPr&gt;&lt;/m:sSupPr&gt;&lt;m:e&gt;&lt;m:r&gt;&lt;m:rPr&gt;&lt;m:sty m:val=&quot;p&quot;/&gt;&lt;/m:rPr&gt;&lt;w:rPr&gt;&lt;w:rFonts w:ascii=&quot;Cambria Math&quot; w:h-ansi=&quot;Cambria Math&quot;/&gt;&lt;wx:font wx:val=&quot;Cambria Math&quot;/&gt;&lt;w:sz w:val=&quot;24&quot;/&gt;&lt;w:sz-cs w:val=&quot;24&quot;/&gt;&lt;w:lang w:val=&quot;EN-US&quot;/&gt;&lt;/w:rPr&gt;&lt;m:t&gt;X&lt;/m:t&gt;&lt;/m:r&gt;&lt;/m:e&gt;&lt;m:sup&gt;&lt;m:r&gt;&lt;m:rPr&gt;&lt;m:sty m:val=&quot;p&quot;/&gt;&lt;/m:rPr&gt;&lt;w:rPr&gt;&lt;w:rFonts w:ascii=&quot;Cambria Math&quot; w:h-ansi=&quot;Cambria Math&quot;/&gt;&lt;wx:font wx:val=&quot;Cambria Math&quot;/&gt;&lt;w:sz w:val=&quot;24&quot;/&gt;&lt;w:sz-cs w:val=&quot;24&quot;/&gt;&lt;w:lang w:val=&quot;EN-US&quot;/&gt;&lt;/w:rPr&gt;&lt;m:t&gt;(t)&lt;/m:t&gt;&lt;/m:r&gt;&lt;/m:sup&gt;&lt;/m:sSup&gt;&lt;m:r&gt;&lt;m:rPr&gt;&lt;m:sty m:val=&quot;p&quot;/&gt;&lt;/m:rPr&gt;&lt;w:rPr&gt;&lt;w:rFonts w:ascii=&quot;Cambria Math&quot; w:h-ansi=&quot;Cambria Math&quot;/&gt;&lt;wx:font wx:val=&quot;Cambria Math&quot;/&gt;&lt;w:sz w:val=&quot;24&quot;/&gt;&lt;w:sz-cs w:val=&quot;24&quot;/&gt;&lt;w:lang w:val=&quot;EN-US&quot;/&gt;&lt;/w:rPr&gt;&lt;m:t&gt;?€€&lt;/m:t&gt;&lt;/m:r&gt;&lt;m:sSup&gt;&lt;m:sSupPr&gt;&lt;m:ctrlPr&gt;&lt;w:rPr&gt;&lt;w:rFonts w:ascii=&quot;Cambria Math&quot; w:h-ansi=&quot;Cambria Math&quot;/&gt;&lt;wx:font wx:val=&quot;Cambria Math&quot;/&gt;&lt;w:sz w:val=&quot;24&quot;/&gt;&lt;w:sz-cs w:val=&quot;24&quot;/&gt;&lt;w:lang w:val=&quot;EN-US&quot;/&gt;&lt;/w:rPr&gt;&lt;/m:ctrlPr&gt;&lt;/m:sSupPr&gt;&lt;m:e&gt;&lt;m:r&gt;&lt;m:rPr&gt;&lt;m:scr m:val=&quot;double-struck&quot;/&gt;&lt;m:sty m:val=&quot;p&quot;/&gt;&lt;/m:rPr&gt;&lt;w:rPr&gt;&lt;w:rFonts w:ascii=&quot;Cambria Math&quot; w:h-ansi=&quot;Cambria Math&quot;/&gt;&lt;wx:font wx:val=&quot;Cambria Math&quot;/&gt;&lt;w:sz w:val=&quot;24&quot;/&gt;&lt;w:sz-cs w:val=&quot;24&quot;/&gt;&lt;w:lang w:val=&quot;EN-US&quot;/&gt;&lt;/w:rPr&gt;&lt;m:t&gt;R&lt;/m:t&gt;&lt;/m:r&gt;&lt;/m:e&gt;&lt;m:sup&gt;&lt;m:r&gt;&lt;m:rPr&gt;&lt;m:sty m:val=&quot;p&quot;/&gt;&lt;/m:rPr&gt;&lt;w:rPr&gt;&lt;w:rFonts w:ascii=&quot;Cambria Math&quot; w:h-ansi=&quot;Cambria Math&quot;/&gt;&lt;wx:font wx:val=&quot;Cambria Math&quot;/&gt;&lt;w:sz w:val=&quot;24&quot;/&gt;&lt;w:sz-cs w:val=&quot;24&quot;/&gt;&lt;w:lang w:val=&quot;EN-US&quot;/&gt;&lt;/w:rPr&gt;&lt;m:t&gt;M&lt;/m:t&gt;&lt;/m:r&gt;&lt;m:r&gt;&lt;m:rPr&gt;&lt;m:sty m:val=&quot;p&quot;/&gt;&lt;/m:rPr&gt;&lt;w:rPr&gt;&lt;w:rFonts w:ascii=&quot;Cambria Math&quot;/&gt;&lt;w:sz w:val=&quot;24&quot;/&gt;&lt;w:sz-cs w:val=&quot;24&quot;/&gt;&lt;w:lang w:val=&quot;EN-US&quot;/&gt;&lt;/w:rPr&gt;&lt;m:t&gt;?—&lt;/m:t&gt;&lt;/m:r&gt;&lt;m:r&gt;&lt;m:rPr&gt;&lt;m:sty m:val=&quot;p&quot;/&gt;&lt;/m:rPr&gt;&lt;w:rPr&gt;&lt;w:rFonts w:ascii=&quot;Cambria Math&quot; w:h-ansi=&quot;Cambria Math&quot;/&gt;&lt;wx:font wx:val=&quot;Cambria Math&quot;/&gt;&lt;w:sz w:val=&quot;24&quot;/&gt;&lt;w:sz-cs w:val=&quot;24&quot;/&gt;&lt;w:lang w:val=&quot;EN-US&quot;/&gt;&lt;/w:rPr&gt;&lt;m:t&gt;N&lt;/m:t&gt;&lt;/m:r&gt;&lt;/m:sup&gt;&lt;/m:sSup&gt;&lt;m:r&gt;&lt;m:rPr&gt;&lt;m:sty m:val=&quot;p&quot;/&gt;&lt;/m:rPr&gt;&lt;w:rPr&gt;&lt;w:rFonts w:ascii=&quot;Cambria Math&quot; w:h-ansi=&quot;Cambria Math&quot;/&gt;&lt;wx:font wx:val=&quot;Cambria Math&quot;/&gt;&lt;w:sz w:val=&quot;24&quot;/&gt;&lt;w:sz-cs w:val=&quot;24&quot;/&gt;&lt;w:lang w:val=&quot;EN-US&quot;/&gt;&lt;/w:rPr&gt;&lt;m:t&gt;,  t=1, 2, 3, ??¦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9" o:title="" chromakey="white"/>
          </v:shape>
        </w:pict>
      </w:r>
      <w:r w:rsidR="00FA705C" w:rsidRPr="007D772C">
        <w:rPr>
          <w:sz w:val="24"/>
          <w:szCs w:val="24"/>
          <w:lang w:val="en-US"/>
        </w:rPr>
        <w:fldChar w:fldCharType="end"/>
      </w:r>
      <w:r w:rsidRPr="003159E9">
        <w:rPr>
          <w:sz w:val="24"/>
          <w:szCs w:val="24"/>
          <w:lang w:val="en-US"/>
        </w:rPr>
        <w:t xml:space="preserve"> and the matrix</w:t>
      </w:r>
      <w:r w:rsidRPr="00281A4A">
        <w:rPr>
          <w:sz w:val="24"/>
          <w:szCs w:val="24"/>
          <w:lang w:val="en-US"/>
        </w:rPr>
        <w:t xml:space="preserve"> </w:t>
      </w:r>
      <m:oMath>
        <m:sSup>
          <m:sSupPr>
            <m:ctrlPr>
              <w:rPr>
                <w:rFonts w:ascii="Cambria Math" w:hAnsi="Cambria Math"/>
                <w:sz w:val="24"/>
                <w:szCs w:val="24"/>
                <w:lang w:val="en-US"/>
              </w:rPr>
            </m:ctrlPr>
          </m:sSupPr>
          <m:e>
            <m:r>
              <m:rPr>
                <m:sty m:val="p"/>
              </m:rPr>
              <w:rPr>
                <w:rFonts w:ascii="Cambria Math" w:hAnsi="Cambria Math"/>
                <w:sz w:val="24"/>
                <w:szCs w:val="24"/>
                <w:lang w:val="en-US"/>
              </w:rPr>
              <m:t>C</m:t>
            </m:r>
          </m:e>
          <m:sup>
            <m:r>
              <m:rPr>
                <m:sty m:val="p"/>
              </m:rPr>
              <w:rPr>
                <w:rFonts w:ascii="Cambria Math" w:hAnsi="Cambria Math"/>
                <w:sz w:val="24"/>
                <w:szCs w:val="24"/>
                <w:lang w:val="en-US"/>
              </w:rPr>
              <m:t>(t)</m:t>
            </m:r>
          </m:sup>
        </m:sSup>
      </m:oMath>
      <w:r w:rsidRPr="003159E9">
        <w:rPr>
          <w:sz w:val="24"/>
          <w:szCs w:val="24"/>
          <w:lang w:val="en-US"/>
        </w:rPr>
        <w:t xml:space="preserve">, finding the largest eigenvalue for each </w:t>
      </w:r>
      <m:oMath>
        <m:r>
          <m:rPr>
            <m:sty m:val="p"/>
          </m:rPr>
          <w:rPr>
            <w:rFonts w:ascii="Cambria Math" w:hAnsi="Cambria Math"/>
            <w:sz w:val="24"/>
            <w:szCs w:val="24"/>
            <w:lang w:val="en-US"/>
          </w:rPr>
          <m:t>t</m:t>
        </m:r>
      </m:oMath>
      <w:r w:rsidRPr="003159E9">
        <w:rPr>
          <w:sz w:val="24"/>
          <w:szCs w:val="24"/>
          <w:lang w:val="en-US"/>
        </w:rPr>
        <w:t xml:space="preserve">-th time frame, should be repeated until t = T, in order to obtain the largest eigenvalue of all time frames, as presented by </w:t>
      </w:r>
    </w:p>
    <w:p w:rsidR="00F533E9" w:rsidRPr="003159E9" w:rsidRDefault="00F533E9" w:rsidP="00281A4A">
      <w:pPr>
        <w:jc w:val="both"/>
        <w:rPr>
          <w:sz w:val="24"/>
          <w:szCs w:val="24"/>
          <w:lang w:val="en-US"/>
        </w:rPr>
      </w:pPr>
    </w:p>
    <w:p w:rsidR="00F533E9" w:rsidRPr="003159E9" w:rsidRDefault="004539D4" w:rsidP="00072DD3">
      <w:pPr>
        <w:spacing w:after="200" w:line="276" w:lineRule="auto"/>
        <w:ind w:left="363"/>
        <w:rPr>
          <w:sz w:val="24"/>
          <w:szCs w:val="24"/>
          <w:lang w:val="en-US"/>
        </w:rPr>
      </w:pPr>
      <m:oMath>
        <m:r>
          <m:rPr>
            <m:sty m:val="bi"/>
          </m:rPr>
          <w:rPr>
            <w:rFonts w:ascii="Cambria Math" w:hAnsi="Cambria Math"/>
            <w:sz w:val="24"/>
            <w:szCs w:val="24"/>
            <w:lang w:val="en-US"/>
          </w:rPr>
          <m:t>E</m:t>
        </m:r>
      </m:oMath>
      <w:r w:rsidR="00F533E9" w:rsidRPr="003159E9">
        <w:rPr>
          <w:sz w:val="24"/>
          <w:szCs w:val="24"/>
          <w:lang w:val="en-US"/>
        </w:rPr>
        <w:t xml:space="preserve"> = </w:t>
      </w:r>
      <w:r w:rsidR="00FA705C" w:rsidRPr="007D772C">
        <w:rPr>
          <w:sz w:val="24"/>
          <w:szCs w:val="24"/>
          <w:lang w:val="en-US"/>
        </w:rPr>
        <w:fldChar w:fldCharType="begin"/>
      </w:r>
      <w:r w:rsidR="00F533E9" w:rsidRPr="007D772C">
        <w:rPr>
          <w:sz w:val="24"/>
          <w:szCs w:val="24"/>
          <w:lang w:val="en-US"/>
        </w:rPr>
        <w:instrText xml:space="preserve"> QUOTE </w:instrText>
      </w:r>
      <w:r w:rsidR="005E1DFE">
        <w:pict>
          <v:shape id="_x0000_i1050" type="#_x0000_t75" style="width:127.7pt;height:84.4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oNotEmbedSystemFonts/&gt;&lt;w:defaultTabStop w:val=&quot;720&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072DD3&quot;/&gt;&lt;wsp:rsid wsp:val=&quot;0002656C&quot;/&gt;&lt;wsp:rsid wsp:val=&quot;00031D60&quot;/&gt;&lt;wsp:rsid wsp:val=&quot;0004066A&quot;/&gt;&lt;wsp:rsid wsp:val=&quot;00050257&quot;/&gt;&lt;wsp:rsid wsp:val=&quot;00051B6D&quot;/&gt;&lt;wsp:rsid wsp:val=&quot;000531A5&quot;/&gt;&lt;wsp:rsid wsp:val=&quot;00056365&quot;/&gt;&lt;wsp:rsid wsp:val=&quot;00072DD3&quot;/&gt;&lt;wsp:rsid wsp:val=&quot;000744BA&quot;/&gt;&lt;wsp:rsid wsp:val=&quot;00081570&quot;/&gt;&lt;wsp:rsid wsp:val=&quot;000B2E1B&quot;/&gt;&lt;wsp:rsid wsp:val=&quot;000B3D10&quot;/&gt;&lt;wsp:rsid wsp:val=&quot;000B5092&quot;/&gt;&lt;wsp:rsid wsp:val=&quot;000D06DC&quot;/&gt;&lt;wsp:rsid wsp:val=&quot;000D2AFE&quot;/&gt;&lt;wsp:rsid wsp:val=&quot;000D6F45&quot;/&gt;&lt;wsp:rsid wsp:val=&quot;000F2793&quot;/&gt;&lt;wsp:rsid wsp:val=&quot;00131E1E&quot;/&gt;&lt;wsp:rsid wsp:val=&quot;0013288F&quot;/&gt;&lt;wsp:rsid wsp:val=&quot;00145FD8&quot;/&gt;&lt;wsp:rsid wsp:val=&quot;00160097&quot;/&gt;&lt;wsp:rsid wsp:val=&quot;00163610&quot;/&gt;&lt;wsp:rsid wsp:val=&quot;00173561&quot;/&gt;&lt;wsp:rsid wsp:val=&quot;00191CBF&quot;/&gt;&lt;wsp:rsid wsp:val=&quot;001939C7&quot;/&gt;&lt;wsp:rsid wsp:val=&quot;001A38A6&quot;/&gt;&lt;wsp:rsid wsp:val=&quot;001B1517&quot;/&gt;&lt;wsp:rsid wsp:val=&quot;001C64A1&quot;/&gt;&lt;wsp:rsid wsp:val=&quot;001D147D&quot;/&gt;&lt;wsp:rsid wsp:val=&quot;002217BC&quot;/&gt;&lt;wsp:rsid wsp:val=&quot;00223913&quot;/&gt;&lt;wsp:rsid wsp:val=&quot;00244035&quot;/&gt;&lt;wsp:rsid wsp:val=&quot;00256E45&quot;/&gt;&lt;wsp:rsid wsp:val=&quot;002621E5&quot;/&gt;&lt;wsp:rsid wsp:val=&quot;00264DD6&quot;/&gt;&lt;wsp:rsid wsp:val=&quot;00267171&quot;/&gt;&lt;wsp:rsid wsp:val=&quot;00281A4A&quot;/&gt;&lt;wsp:rsid wsp:val=&quot;00287CAA&quot;/&gt;&lt;wsp:rsid wsp:val=&quot;002A1CC7&quot;/&gt;&lt;wsp:rsid wsp:val=&quot;002A2E20&quot;/&gt;&lt;wsp:rsid wsp:val=&quot;002B0A67&quot;/&gt;&lt;wsp:rsid wsp:val=&quot;00307467&quot;/&gt;&lt;wsp:rsid wsp:val=&quot;003144FD&quot;/&gt;&lt;wsp:rsid wsp:val=&quot;003159E9&quot;/&gt;&lt;wsp:rsid wsp:val=&quot;00321358&quot;/&gt;&lt;wsp:rsid wsp:val=&quot;0033457B&quot;/&gt;&lt;wsp:rsid wsp:val=&quot;003345B3&quot;/&gt;&lt;wsp:rsid wsp:val=&quot;00354416&quot;/&gt;&lt;wsp:rsid wsp:val=&quot;00356937&quot;/&gt;&lt;wsp:rsid wsp:val=&quot;00356CBC&quot;/&gt;&lt;wsp:rsid wsp:val=&quot;0038071D&quot;/&gt;&lt;wsp:rsid wsp:val=&quot;00385621&quot;/&gt;&lt;wsp:rsid wsp:val=&quot;003A1B34&quot;/&gt;&lt;wsp:rsid wsp:val=&quot;003E6F71&quot;/&gt;&lt;wsp:rsid wsp:val=&quot;003F66E8&quot;/&gt;&lt;wsp:rsid wsp:val=&quot;003F695F&quot;/&gt;&lt;wsp:rsid wsp:val=&quot;004016E6&quot;/&gt;&lt;wsp:rsid wsp:val=&quot;0040663A&quot;/&gt;&lt;wsp:rsid wsp:val=&quot;0041562F&quot;/&gt;&lt;wsp:rsid wsp:val=&quot;00430651&quot;/&gt;&lt;wsp:rsid wsp:val=&quot;00432E74&quot;/&gt;&lt;wsp:rsid wsp:val=&quot;00432ECA&quot;/&gt;&lt;wsp:rsid wsp:val=&quot;00435336&quot;/&gt;&lt;wsp:rsid wsp:val=&quot;00440896&quot;/&gt;&lt;wsp:rsid wsp:val=&quot;00442443&quot;/&gt;&lt;wsp:rsid wsp:val=&quot;00452671&quot;/&gt;&lt;wsp:rsid wsp:val=&quot;004573A4&quot;/&gt;&lt;wsp:rsid wsp:val=&quot;004766DB&quot;/&gt;&lt;wsp:rsid wsp:val=&quot;004775DC&quot;/&gt;&lt;wsp:rsid wsp:val=&quot;0049590A&quot;/&gt;&lt;wsp:rsid wsp:val=&quot;004A0B44&quot;/&gt;&lt;wsp:rsid wsp:val=&quot;004A53F1&quot;/&gt;&lt;wsp:rsid wsp:val=&quot;004E2459&quot;/&gt;&lt;wsp:rsid wsp:val=&quot;00514559&quot;/&gt;&lt;wsp:rsid wsp:val=&quot;0054062D&quot;/&gt;&lt;wsp:rsid wsp:val=&quot;00554009&quot;/&gt;&lt;wsp:rsid wsp:val=&quot;00562A01&quot;/&gt;&lt;wsp:rsid wsp:val=&quot;00562BFF&quot;/&gt;&lt;wsp:rsid wsp:val=&quot;00570741&quot;/&gt;&lt;wsp:rsid wsp:val=&quot;00593F0F&quot;/&gt;&lt;wsp:rsid wsp:val=&quot;005952A0&quot;/&gt;&lt;wsp:rsid wsp:val=&quot;00595B27&quot;/&gt;&lt;wsp:rsid wsp:val=&quot;00595F78&quot;/&gt;&lt;wsp:rsid wsp:val=&quot;005A35D5&quot;/&gt;&lt;wsp:rsid wsp:val=&quot;005B33B3&quot;/&gt;&lt;wsp:rsid wsp:val=&quot;005E1FDE&quot;/&gt;&lt;wsp:rsid wsp:val=&quot;005F0B53&quot;/&gt;&lt;wsp:rsid wsp:val=&quot;005F1E87&quot;/&gt;&lt;wsp:rsid wsp:val=&quot;005F4C98&quot;/&gt;&lt;wsp:rsid wsp:val=&quot;005F7996&quot;/&gt;&lt;wsp:rsid wsp:val=&quot;0061450A&quot;/&gt;&lt;wsp:rsid wsp:val=&quot;00617B58&quot;/&gt;&lt;wsp:rsid wsp:val=&quot;00622708&quot;/&gt;&lt;wsp:rsid wsp:val=&quot;006334F0&quot;/&gt;&lt;wsp:rsid wsp:val=&quot;0064529E&quot;/&gt;&lt;wsp:rsid wsp:val=&quot;00650B21&quot;/&gt;&lt;wsp:rsid wsp:val=&quot;00651F87&quot;/&gt;&lt;wsp:rsid wsp:val=&quot;00653A70&quot;/&gt;&lt;wsp:rsid wsp:val=&quot;00654667&quot;/&gt;&lt;wsp:rsid wsp:val=&quot;00660BB1&quot;/&gt;&lt;wsp:rsid wsp:val=&quot;00667908&quot;/&gt;&lt;wsp:rsid wsp:val=&quot;006713D0&quot;/&gt;&lt;wsp:rsid wsp:val=&quot;00673A6C&quot;/&gt;&lt;wsp:rsid wsp:val=&quot;006800CC&quot;/&gt;&lt;wsp:rsid wsp:val=&quot;00682F93&quot;/&gt;&lt;wsp:rsid wsp:val=&quot;00694E88&quot;/&gt;&lt;wsp:rsid wsp:val=&quot;006A0653&quot;/&gt;&lt;wsp:rsid wsp:val=&quot;006B6C31&quot;/&gt;&lt;wsp:rsid wsp:val=&quot;006C15D5&quot;/&gt;&lt;wsp:rsid wsp:val=&quot;006C2898&quot;/&gt;&lt;wsp:rsid wsp:val=&quot;006C72CC&quot;/&gt;&lt;wsp:rsid wsp:val=&quot;006F220F&quot;/&gt;&lt;wsp:rsid wsp:val=&quot;006F500E&quot;/&gt;&lt;wsp:rsid wsp:val=&quot;00747566&quot;/&gt;&lt;wsp:rsid wsp:val=&quot;00760C13&quot;/&gt;&lt;wsp:rsid wsp:val=&quot;007767B8&quot;/&gt;&lt;wsp:rsid wsp:val=&quot;00786A69&quot;/&gt;&lt;wsp:rsid wsp:val=&quot;00787BCD&quot;/&gt;&lt;wsp:rsid wsp:val=&quot;00796917&quot;/&gt;&lt;wsp:rsid wsp:val=&quot;007A65BE&quot;/&gt;&lt;wsp:rsid wsp:val=&quot;007B3349&quot;/&gt;&lt;wsp:rsid wsp:val=&quot;007B76BD&quot;/&gt;&lt;wsp:rsid wsp:val=&quot;007C20A7&quot;/&gt;&lt;wsp:rsid wsp:val=&quot;007D06F5&quot;/&gt;&lt;wsp:rsid wsp:val=&quot;007D3F58&quot;/&gt;&lt;wsp:rsid wsp:val=&quot;007D772C&quot;/&gt;&lt;wsp:rsid wsp:val=&quot;00811ECD&quot;/&gt;&lt;wsp:rsid wsp:val=&quot;00832134&quot;/&gt;&lt;wsp:rsid wsp:val=&quot;008452CA&quot;/&gt;&lt;wsp:rsid wsp:val=&quot;00845551&quot;/&gt;&lt;wsp:rsid wsp:val=&quot;008472B9&quot;/&gt;&lt;wsp:rsid wsp:val=&quot;00852DDA&quot;/&gt;&lt;wsp:rsid wsp:val=&quot;0087047A&quot;/&gt;&lt;wsp:rsid wsp:val=&quot;0087051B&quot;/&gt;&lt;wsp:rsid wsp:val=&quot;008758FE&quot;/&gt;&lt;wsp:rsid wsp:val=&quot;0088008A&quot;/&gt;&lt;wsp:rsid wsp:val=&quot;00884B2B&quot;/&gt;&lt;wsp:rsid wsp:val=&quot;008B2F84&quot;/&gt;&lt;wsp:rsid wsp:val=&quot;008D1255&quot;/&gt;&lt;wsp:rsid wsp:val=&quot;008E7DD7&quot;/&gt;&lt;wsp:rsid wsp:val=&quot;008F42D8&quot;/&gt;&lt;wsp:rsid wsp:val=&quot;00925C73&quot;/&gt;&lt;wsp:rsid wsp:val=&quot;0093335A&quot;/&gt;&lt;wsp:rsid wsp:val=&quot;009400B2&quot;/&gt;&lt;wsp:rsid wsp:val=&quot;00946043&quot;/&gt;&lt;wsp:rsid wsp:val=&quot;00956F95&quot;/&gt;&lt;wsp:rsid wsp:val=&quot;00957A1C&quot;/&gt;&lt;wsp:rsid wsp:val=&quot;009647DB&quot;/&gt;&lt;wsp:rsid wsp:val=&quot;0096652E&quot;/&gt;&lt;wsp:rsid wsp:val=&quot;00995E44&quot;/&gt;&lt;wsp:rsid wsp:val=&quot;009975B6&quot;/&gt;&lt;wsp:rsid wsp:val=&quot;009D2741&quot;/&gt;&lt;wsp:rsid wsp:val=&quot;009E0793&quot;/&gt;&lt;wsp:rsid wsp:val=&quot;009E0E73&quot;/&gt;&lt;wsp:rsid wsp:val=&quot;009F105D&quot;/&gt;&lt;wsp:rsid wsp:val=&quot;009F1085&quot;/&gt;&lt;wsp:rsid wsp:val=&quot;009F4B62&quot;/&gt;&lt;wsp:rsid wsp:val=&quot;009F62AF&quot;/&gt;&lt;wsp:rsid wsp:val=&quot;00A01DB2&quot;/&gt;&lt;wsp:rsid wsp:val=&quot;00A132F1&quot;/&gt;&lt;wsp:rsid wsp:val=&quot;00A14712&quot;/&gt;&lt;wsp:rsid wsp:val=&quot;00A230A5&quot;/&gt;&lt;wsp:rsid wsp:val=&quot;00A3626F&quot;/&gt;&lt;wsp:rsid wsp:val=&quot;00A51921&quot;/&gt;&lt;wsp:rsid wsp:val=&quot;00A562A1&quot;/&gt;&lt;wsp:rsid wsp:val=&quot;00A67C9A&quot;/&gt;&lt;wsp:rsid wsp:val=&quot;00AB0D1A&quot;/&gt;&lt;wsp:rsid wsp:val=&quot;00AB591D&quot;/&gt;&lt;wsp:rsid wsp:val=&quot;00AC4844&quot;/&gt;&lt;wsp:rsid wsp:val=&quot;00AD545C&quot;/&gt;&lt;wsp:rsid wsp:val=&quot;00AD7125&quot;/&gt;&lt;wsp:rsid wsp:val=&quot;00AE7AA3&quot;/&gt;&lt;wsp:rsid wsp:val=&quot;00B06ED5&quot;/&gt;&lt;wsp:rsid wsp:val=&quot;00B17681&quot;/&gt;&lt;wsp:rsid wsp:val=&quot;00B54120&quot;/&gt;&lt;wsp:rsid wsp:val=&quot;00B65FF9&quot;/&gt;&lt;wsp:rsid wsp:val=&quot;00B7060B&quot;/&gt;&lt;wsp:rsid wsp:val=&quot;00B77CD5&quot;/&gt;&lt;wsp:rsid wsp:val=&quot;00B86320&quot;/&gt;&lt;wsp:rsid wsp:val=&quot;00B95E9E&quot;/&gt;&lt;wsp:rsid wsp:val=&quot;00BA27B1&quot;/&gt;&lt;wsp:rsid wsp:val=&quot;00BB46FE&quot;/&gt;&lt;wsp:rsid wsp:val=&quot;00BB5951&quot;/&gt;&lt;wsp:rsid wsp:val=&quot;00BB5970&quot;/&gt;&lt;wsp:rsid wsp:val=&quot;00BD0ABF&quot;/&gt;&lt;wsp:rsid wsp:val=&quot;00BD2C2B&quot;/&gt;&lt;wsp:rsid wsp:val=&quot;00BE2F9A&quot;/&gt;&lt;wsp:rsid wsp:val=&quot;00BF10AD&quot;/&gt;&lt;wsp:rsid wsp:val=&quot;00C03427&quot;/&gt;&lt;wsp:rsid wsp:val=&quot;00C1418D&quot;/&gt;&lt;wsp:rsid wsp:val=&quot;00C30896&quot;/&gt;&lt;wsp:rsid wsp:val=&quot;00C3220C&quot;/&gt;&lt;wsp:rsid wsp:val=&quot;00C36ACA&quot;/&gt;&lt;wsp:rsid wsp:val=&quot;00C402C9&quot;/&gt;&lt;wsp:rsid wsp:val=&quot;00C456F0&quot;/&gt;&lt;wsp:rsid wsp:val=&quot;00C515AB&quot;/&gt;&lt;wsp:rsid wsp:val=&quot;00C55341&quot;/&gt;&lt;wsp:rsid wsp:val=&quot;00C55CD5&quot;/&gt;&lt;wsp:rsid wsp:val=&quot;00C6374F&quot;/&gt;&lt;wsp:rsid wsp:val=&quot;00C65CC3&quot;/&gt;&lt;wsp:rsid wsp:val=&quot;00C81527&quot;/&gt;&lt;wsp:rsid wsp:val=&quot;00C92953&quot;/&gt;&lt;wsp:rsid wsp:val=&quot;00CA06CF&quot;/&gt;&lt;wsp:rsid wsp:val=&quot;00CD1A61&quot;/&gt;&lt;wsp:rsid wsp:val=&quot;00CD6385&quot;/&gt;&lt;wsp:rsid wsp:val=&quot;00D21507&quot;/&gt;&lt;wsp:rsid wsp:val=&quot;00D22EA3&quot;/&gt;&lt;wsp:rsid wsp:val=&quot;00D2658A&quot;/&gt;&lt;wsp:rsid wsp:val=&quot;00D4180F&quot;/&gt;&lt;wsp:rsid wsp:val=&quot;00D42D4F&quot;/&gt;&lt;wsp:rsid wsp:val=&quot;00D51941&quot;/&gt;&lt;wsp:rsid wsp:val=&quot;00D62B40&quot;/&gt;&lt;wsp:rsid wsp:val=&quot;00D734DB&quot;/&gt;&lt;wsp:rsid wsp:val=&quot;00DC7ECD&quot;/&gt;&lt;wsp:rsid wsp:val=&quot;00DD43CD&quot;/&gt;&lt;wsp:rsid wsp:val=&quot;00DD4628&quot;/&gt;&lt;wsp:rsid wsp:val=&quot;00E16D80&quot;/&gt;&lt;wsp:rsid wsp:val=&quot;00E17D70&quot;/&gt;&lt;wsp:rsid wsp:val=&quot;00E329C2&quot;/&gt;&lt;wsp:rsid wsp:val=&quot;00E37A75&quot;/&gt;&lt;wsp:rsid wsp:val=&quot;00E61444&quot;/&gt;&lt;wsp:rsid wsp:val=&quot;00E65EC9&quot;/&gt;&lt;wsp:rsid wsp:val=&quot;00E702DE&quot;/&gt;&lt;wsp:rsid wsp:val=&quot;00E72277&quot;/&gt;&lt;wsp:rsid wsp:val=&quot;00E92992&quot;/&gt;&lt;wsp:rsid wsp:val=&quot;00E97FA5&quot;/&gt;&lt;wsp:rsid wsp:val=&quot;00EA2555&quot;/&gt;&lt;wsp:rsid wsp:val=&quot;00EA45EA&quot;/&gt;&lt;wsp:rsid wsp:val=&quot;00EB0300&quot;/&gt;&lt;wsp:rsid wsp:val=&quot;00EB1279&quot;/&gt;&lt;wsp:rsid wsp:val=&quot;00EC4197&quot;/&gt;&lt;wsp:rsid wsp:val=&quot;00ED2EB1&quot;/&gt;&lt;wsp:rsid wsp:val=&quot;00EE0C15&quot;/&gt;&lt;wsp:rsid wsp:val=&quot;00F002FB&quot;/&gt;&lt;wsp:rsid wsp:val=&quot;00F033B1&quot;/&gt;&lt;wsp:rsid wsp:val=&quot;00F03E3D&quot;/&gt;&lt;wsp:rsid wsp:val=&quot;00F36678&quot;/&gt;&lt;wsp:rsid wsp:val=&quot;00F376D1&quot;/&gt;&lt;wsp:rsid wsp:val=&quot;00F46BBC&quot;/&gt;&lt;wsp:rsid wsp:val=&quot;00F50654&quot;/&gt;&lt;wsp:rsid wsp:val=&quot;00F56C49&quot;/&gt;&lt;wsp:rsid wsp:val=&quot;00F572F7&quot;/&gt;&lt;wsp:rsid wsp:val=&quot;00F83F84&quot;/&gt;&lt;wsp:rsid wsp:val=&quot;00F95956&quot;/&gt;&lt;wsp:rsid wsp:val=&quot;00FB251D&quot;/&gt;&lt;wsp:rsid wsp:val=&quot;00FB27C3&quot;/&gt;&lt;wsp:rsid wsp:val=&quot;00FC6FA8&quot;/&gt;&lt;wsp:rsid wsp:val=&quot;00FF78A9&quot;/&gt;&lt;/wsp:rsids&gt;&lt;/w:docPr&gt;&lt;w:body&gt;&lt;w:p wsp:rsidR=&quot;00000000&quot; wsp:rsidRDefault=&quot;00595B27&quot;&gt;&lt;m:oMathPara&gt;&lt;m:oMath&gt;&lt;m:d&gt;&lt;m:dPr&gt;&lt;m:begChr m:val=&quot;[&quot;/&gt;&lt;m:endChr m:val=&quot;]&quot;/&gt;&lt;m:ctrlPr&gt;&lt;w:rPr&gt;&lt;w:rFonts w:ascii=&quot;Cambria Math&quot; w:h-ansi=&quot;Cambria Math&quot;/&gt;&lt;wx:font wx:val=&quot;Cambria Math&quot;/&gt;&lt;w:sz w:val=&quot;24&quot;/&gt;&lt;w:sz-cs w:val=&quot;24&quot;/&gt;&lt;w:lang w:val=&quot;EN-US&quot;/&gt;&lt;/w:rPr&gt;&lt;/m:ctrlPr&gt;&lt;/m:dPr&gt;&lt;m:e&gt;&lt;m:m&gt;&lt;m:mPr&gt;&lt;m:mcs&gt;&lt;m:mc&gt;&lt;m:mcPr&gt;&lt;m:count m:val=&quot;5&quot;/&gt;&lt;m:mcJc m:val=&quot;center&quot;/&gt;&lt;/m:mcPr&gt;&lt;/m:mc&gt;&lt;/m:mcs&gt;&lt;m:ctrlPr&gt;&lt;w:rPr&gt;&lt;w:rFonts w:ascii=&quot;Cambria Math&quot; w:h-ansi=&quot;Cambria Math&quot;/&gt;&lt;wx:font wx:val=&quot;Cambria Math&quot;/&gt;&lt;w:sz w:val=&quot;24&quot;/&gt;&lt;w:sz-cs w:val=&quot;24&quot;/&gt;&lt;w:lang w:val=&quot;EN-US&quot;/&gt;&lt;/w:rPr&gt;&lt;/m:ctrlPr&gt;&lt;/m:mPr&gt;&lt;m:mr&gt;&lt;m:e&gt;&lt;m:sSubSup&gt;&lt;m:sSubSupPr&gt;&lt;m:ctrlPr&gt;&lt;w:rPr&gt;&lt;w:rFonts w:ascii=&quot;Cambria Math&quot; w:h-ansi=&quot;Cambria Math&quot;/&gt;&lt;wx:font wx:val=&quot;Cambria Math&quot;/&gt;&lt;w:sz w:val=&quot;24&quot;/&gt;&lt;w:sz-cs w:val=&quot;24&quot;/&gt;&lt;w:lang w:val=&quot;EN-US&quot;/&gt;&lt;/w:rPr&gt;&lt;/m:ctrlPr&gt;&lt;/m:sSubSupPr&gt;&lt;m:e&gt;&lt;m:r&gt;&lt;w:rPr&gt;&lt;w:rFonts w:ascii=&quot;Cambria Math&quot; w:h-ansi=&quot;Cambria Math&quot;/&gt;&lt;wx:font wx:val=&quot;Cambria Math&quot;/&gt;&lt;w:i/&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1&lt;/m:t&gt;&lt;/m:r&gt;&lt;/m:sub&gt;&lt;m:sup&gt;&lt;m:d&gt;&lt;m:dPr&gt;&lt;m:ctrlPr&gt;&lt;w:rPr&gt;&lt;w:rFonts w:ascii=&quot;Cambria Math&quot; w:h-ansi=&quot;Cambria Math&quot;/&gt;&lt;wx:font wx:val=&quot;Cambria Math&quot;/&gt;&lt;w:sz w:val=&quot;24&quot;/&gt;&lt;w:sz-cs w:val=&quot;24&quot;/&gt;&lt;w:lang w:val=&quot;EN-US&quot;/&gt;&lt;/w:rPr&gt;&lt;/m:ctrlPr&gt;&lt;/m:dPr&gt;&lt;m:e&gt;&lt;m:r&gt;&lt;m:rPr&gt;&lt;m:sty m:val=&quot;p&quot;/&gt;&lt;/m:rPr&gt;&lt;w:rPr&gt;&lt;w:rFonts w:ascii=&quot;Cambria Math&quot; w:h-ansi=&quot;Cambria Math&quot;/&gt;&lt;wx:font wx:val=&quot;Cambria Math&quot;/&gt;&lt;w:sz w:val=&quot;24&quot;/&gt;&lt;w:sz-cs w:val=&quot;24&quot;/&gt;&lt;w:lang w:val=&quot;EN-US&quot;/&gt;&lt;/w:rPr&gt;&lt;m:t&gt;1&lt;/m:t&gt;&lt;/m:r&gt;&lt;/m:e&gt;&lt;/m:d&gt;&lt;/m:sup&gt;&lt;/m:sSubSup&gt;&lt;/m:e&gt;&lt;m:e&gt;&lt;m:sSubSup&gt;&lt;m:sSubSupPr&gt;&lt;m:ctrlPr&gt;&lt;w:rPr&gt;&lt;w:rFonts w:ascii=&quot;Cambria Math&quot; w:h-ansi=&quot;Cambria Math&quot;/&gt;&lt;wx:font wx:val=&quot;Cambria Math&quot;/&gt;&lt;w:sz w:val=&quot;24&quot;/&gt;&lt;w:sz-cs w:val=&quot;24&quot;/&gt;&lt;w:lang w:val=&quot;EN-US&quot;/&gt;&lt;/w:rPr&gt;&lt;/m:ctrlPr&gt;&lt;/m:sSubSupPr&gt;&lt;m:e&gt;&lt;m:r&gt;&lt;w:rPr&gt;&lt;w:rFonts w:ascii=&quot;Cambria Math&quot; w:h-ansi=&quot;Cambria Math&quot;/&gt;&lt;wx:font wx:val=&quot;Cambria Math&quot;/&gt;&lt;w:i/&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1&lt;/m:t&gt;&lt;/m:r&gt;&lt;/m:sub&gt;&lt;m:sup&gt;&lt;m:d&gt;&lt;m:dPr&gt;&lt;m:ctrlPr&gt;&lt;w:rPr&gt;&lt;w:rFonts w:ascii=&quot;Cambria Math&quot; w:h-ansi=&quot;Cambria Math&quot;/&gt;&lt;wx:font wx:val=&quot;Cambria Math&quot;/&gt;&lt;w:sz w:val=&quot;24&quot;/&gt;&lt;w:sz-cs w:val=&quot;24&quot;/&gt;&lt;w:lang w:val=&quot;EN-US&quot;/&gt;&lt;/w:rPr&gt;&lt;/m:ctrlPr&gt;&lt;/m:dPr&gt;&lt;m:e&gt;&lt;m:r&gt;&lt;m:rPr&gt;&lt;m:sty m:val=&quot;p&quot;/&gt;&lt;/m:rPr&gt;&lt;w:rPr&gt;&lt;w:rFonts w:ascii=&quot;Cambria Math&quot; w:h-ansi=&quot;Cambria Math&quot;/&gt;&lt;wx:font wx:val=&quot;Cambria Math&quot;/&gt;&lt;w:sz w:val=&quot;24&quot;/&gt;&lt;w:sz-cs w:val=&quot;24&quot;/&gt;&lt;w:lang w:val=&quot;EN-US&quot;/&gt;&lt;/w:rPr&gt;&lt;m:t&gt;2&lt;/m:t&gt;&lt;/m:r&gt;&lt;/m:e&gt;&lt;/m:d&gt;&lt;/m:sup&gt;&lt;/m:sSubSup&gt;&lt;/m:e&gt;&lt;m:e&gt;&lt;m:sSubSup&gt;&lt;m:sSubSupPr&gt;&lt;m:ctrlPr&gt;&lt;w:rPr&gt;&lt;w:rFonts w:ascii=&quot;Cambria Math&quot; w:h-ansi=&quot;Cambria Math&quot;/&gt;&lt;wx:font wx:val=&quot;Cambria Math&quot;/&gt;&lt;w:sz w:val=&quot;24&quot;/&gt;&lt;w:sz-cs w:val=&quot;24&quot;/&gt;&lt;w:lang w:val=&quot;EN-US&quot;/&gt;&lt;/w:rPr&gt;&lt;/m:ctrlPr&gt;&lt;/m:sSubSupPr&gt;&lt;m:e&gt;&lt;m:r&gt;&lt;w:rPr&gt;&lt;w:rFonts w:ascii=&quot;Cambria Math&quot; w:h-ansi=&quot;Cambria Math&quot;/&gt;&lt;wx:font wx:val=&quot;Cambria Math&quot;/&gt;&lt;w:i/&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1&lt;/m:t&gt;&lt;/m:r&gt;&lt;/m:sub&gt;&lt;m:sup&gt;&lt;m:d&gt;&lt;m:dPr&gt;&lt;m:ctrlPr&gt;&lt;w:rPr&gt;&lt;w:rFonts w:ascii=&quot;Cambria Math&quot; w:h-ansi=&quot;Cambria Math&quot;/&gt;&lt;wx:font wx:val=&quot;Cambria Math&quot;/&gt;&lt;w:sz w:val=&quot;24&quot;/&gt;&lt;w:sz-cs w:val=&quot;24&quot;/&gt;&lt;w:lang w:val=&quot;EN-US&quot;/&gt;&lt;/w:rPr&gt;&lt;/m:ctrlPr&gt;&lt;/m:dPr&gt;&lt;m:e&gt;&lt;m:r&gt;&lt;m:rPr&gt;&lt;m:sty m:val=&quot;p&quot;/&gt;&lt;/m:rPr&gt;&lt;w:rPr&gt;&lt;w:rFonts w:ascii=&quot;Cambria Math&quot; w:h-ansi=&quot;Cambria Math&quot;/&gt;&lt;wx:font wx:val=&quot;Cambria Math&quot;/&gt;&lt;w:sz w:val=&quot;24&quot;/&gt;&lt;w:sz-cs w:val=&quot;24&quot;/&gt;&lt;w:lang w:val=&quot;EN-US&quot;/&gt;&lt;/w:rPr&gt;&lt;m:t&gt;3&lt;/m:t&gt;&lt;/m:r&gt;&lt;/m:e&gt;&lt;/m:d&gt;&lt;/m:sup&gt;&lt;/m:sSubSup&gt;&lt;/m:e&gt;&lt;m:e&gt;&lt;m:r&gt;&lt;m:rPr&gt;&lt;m:sty m:val=&quot;p&quot;/&gt;&lt;/m:rPr&gt;&lt;w:rPr&gt;&lt;w:rFonts w:ascii=&quot;Cambria Math&quot; w:h-ansi=&quot;Cambria Math&quot;/&gt;&lt;wx:font wx:val=&quot;Cambria Math&quot;/&gt;&lt;w:sz w:val=&quot;24&quot;/&gt;&lt;w:sz-cs w:val=&quot;24&quot;/&gt;&lt;w:lang w:val=&quot;EN-US&quot;/&gt;&lt;/w:rPr&gt;&lt;m:t&gt;?‹?&lt;/m:t&gt;&lt;/m:r&gt;&lt;/m:e&gt;&lt;m:e&gt;&lt;m:sSubSup&gt;&lt;m:sSubSupPr&gt;&lt;m:ctrlPr&gt;&lt;w:rPr&gt;&lt;w:rFonts w:ascii=&quot;Cambria Math&quot; w:h-ansi=&quot;Cambria Math&quot;/&gt;&lt;wx:font wx:val=&quot;Cambria Math&quot;/&gt;&lt;w:sz w:val=&quot;24&quot;/&gt;&lt;w:sz-cs w:val=&quot;24&quot;/&gt;&lt;w:lang w:val=&quot;EN-US&quot;/&gt;&lt;/w:rPr&gt;&lt;/m:ctrlPr&gt;&lt;/m:sSubSupPr&gt;&lt;m:e&gt;&lt;m:r&gt;&lt;w:rPr&gt;&lt;w:rFonts w:ascii=&quot;Cambria Math&quot; w:h-ansi=&quot;Cambria Math&quot;/&gt;&lt;wx:font wx:val=&quot;Cambria Math&quot;/&gt;&lt;w:i/&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1&lt;/m:t&gt;&lt;/m:r&gt;&lt;/m:sub&gt;&lt;m:sup&gt;&lt;m:d&gt;&lt;m:dPr&gt;&lt;m:ctrlPr&gt;&lt;w:rPr&gt;&lt;w:rFonts w:ascii=&quot;Cambria Math&quot; w:h-ansi=&quot;Cambria Math&quot;/&gt;&lt;wx:font wx:val=&quot;Cambria Math&quot;/&gt;&lt;w:sz w:val=&quot;24&quot;/&gt;&lt;w:sz-cs w:val=&quot;24&quot;/&gt;&lt;w:lang w:val=&quot;EN-US&quot;/&gt;&lt;/w:rPr&gt;&lt;/m:ctrlPr&gt;&lt;/m:dPr&gt;&lt;m:e&gt;&lt;m:r&gt;&lt;w:rPr&gt;&lt;w:rFonts w:ascii=&quot;Cambria Math&quot; w:h-ansi=&quot;Cambria Math&quot;/&gt;&lt;wx:font wx:val=&quot;Cambria Math&quot;/&gt;&lt;w:i/&gt;&lt;w:sz w:val=&quot;24&quot;/&gt;&lt;w:sz-cs w:val=&quot;24&quot;/&gt;&lt;w:lang w:val=&quot;EN-US&quot;/&gt;&lt;/w:rPr&gt;&lt;m:t&gt;T&lt;/m:t&gt;&lt;/m:r&gt;&lt;/m:e&gt;&lt;/m:d&gt;&lt;/m:sup&gt;&lt;/m:sSubSup&gt;&lt;/m:e&gt;&lt;/m:mr&gt;&lt;m:mr&gt;&lt;m:e&gt;&lt;m:sSubSup&gt;&lt;m:sSubSupPr&gt;&lt;m:ctrlPr&gt;&lt;w:rPr&gt;&lt;w:rFonts w:ascii=&quot;Cambria Math&quot; w:h-ansi=&quot;Cambria Math&quot;/&gt;&lt;wx:font wx:val=&quot;Cambria Math&quot;/&gt;&lt;w:sz w:val=&quot;24&quot;/&gt;&lt;w:sz-cs w:val=&quot;24&quot;/&gt;&lt;w:lang w:val=&quot;EN-US&quot;/&gt;&lt;/w:rPr&gt;&lt;/m:ctrlPr&gt;&lt;/m:sSubSupPr&gt;&lt;m:e&gt;&lt;m:r&gt;&lt;w:rPr&gt;&lt;w:rFonts w:ascii=&quot;Cambria Math&quot; w:h-ansi=&quot;Cambria Math&quot;/&gt;&lt;wx:font wx:val=&quot;Cambria Math&quot;/&gt;&lt;w:i/&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2&lt;/m:t&gt;&lt;/m:r&gt;&lt;/m:sub&gt;&lt;m:sup&gt;&lt;m:d&gt;&lt;m:dPr&gt;&lt;m:ctrlPr&gt;&lt;w:rPr&gt;&lt;w:rFonts w:ascii=&quot;Cambria Math&quot; w:h-ansi=&quot;Cambria Math&quot;/&gt;&lt;wx:font wx:val=&quot;Cambria Math&quot;/&gt;&lt;w:sz w:val=&quot;24&quot;/&gt;&lt;w:sz-cs w:val=&quot;24&quot;/&gt;&lt;w:lang w:val=&quot;EN-US&quot;/&gt;&lt;/w:rPr&gt;&lt;/m:ctrlPr&gt;&lt;/m:dPr&gt;&lt;m:e&gt;&lt;m:r&gt;&lt;m:rPr&gt;&lt;m:sty m:val=&quot;p&quot;/&gt;&lt;/m:rPr&gt;&lt;w:rPr&gt;&lt;w:rFonts w:ascii=&quot;Cambria Math&quot; w:h-ansi=&quot;Cambria Math&quot;/&gt;&lt;wx:font wx:val=&quot;Cambria Math&quot;/&gt;&lt;w:sz w:val=&quot;24&quot;/&gt;&lt;w:sz-cs w:val=&quot;24&quot;/&gt;&lt;w:lang w:val=&quot;EN-US&quot;/&gt;&lt;/w:rPr&gt;&lt;m:t&gt;1&lt;/m:t&gt;&lt;/m:r&gt;&lt;/m:e&gt;&lt;/m:d&gt;&lt;/m:sup&gt;&lt;/m:sSubSup&gt;&lt;/m:e&gt;&lt;m:e&gt;&lt;m:sSubSup&gt;&lt;m:sSubSupPr&gt;&lt;m:ctrlPr&gt;&lt;w:rPr&gt;&lt;w:rFonts w:ascii=&quot;Cambria Math&quot; w:h-ansi=&quot;Cambria Math&quot;/&gt;&lt;wx:font wx:val=&quot;Cambria Math&quot;/&gt;&lt;w:sz w:val=&quot;24&quot;/&gt;&lt;w:sz-cs w:val=&quot;24&quot;/&gt;&lt;w:lang w:val=&quot;EN-US&quot;/&gt;&lt;/w:rPr&gt;&lt;/m:ctrlPr&gt;&lt;/m:sSubSupPr&gt;&lt;m:e&gt;&lt;m:r&gt;&lt;w:rPr&gt;&lt;w:rFonts w:ascii=&quot;Cambria Math&quot; w:h-ansi=&quot;Cambria Math&quot;/&gt;&lt;wx:font wx:val=&quot;Cambria Math&quot;/&gt;&lt;w:i/&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2&lt;/m:t&gt;&lt;/m:r&gt;&lt;/m:sub&gt;&lt;m:sup&gt;&lt;m:d&gt;&lt;m:dPr&gt;&lt;m:ctrlPr&gt;&lt;w:rPr&gt;&lt;w:rFonts w:ascii=&quot;Cambria Math&quot; w:h-ansi=&quot;Cambria Math&quot;/&gt;&lt;wx:font wx:val=&quot;Cambria Math&quot;/&gt;&lt;w:sz w:val=&quot;24&quot;/&gt;&lt;w:sz-cs w:val=&quot;24&quot;/&gt;&lt;w:lang w:val=&quot;EN-US&quot;/&gt;&lt;/w:rPr&gt;&lt;/m:ctrlPr&gt;&lt;/m:dPr&gt;&lt;m:e&gt;&lt;m:r&gt;&lt;m:rPr&gt;&lt;m:sty m:val=&quot;p&quot;/&gt;&lt;/m:rPr&gt;&lt;w:rPr&gt;&lt;w:rFonts w:ascii=&quot;Cambria Math&quot; w:h-ansi=&quot;Cambria Math&quot;/&gt;&lt;wx:font wx:val=&quot;Cambria Math&quot;/&gt;&lt;w:sz w:val=&quot;24&quot;/&gt;&lt;w:sz-cs w:val=&quot;24&quot;/&gt;&lt;w:lang w:val=&quot;EN-US&quot;/&gt;&lt;/w:rPr&gt;&lt;m:t&gt;2&lt;/m:t&gt;&lt;/m:r&gt;&lt;/m:e&gt;&lt;/m:d&gt;&lt;/m:sup&gt;&lt;/m:sSubSup&gt;&lt;/m:e&gt;&lt;m:e&gt;&lt;m:sSubSup&gt;&lt;m:sSubSupPr&gt;&lt;m:ctrlPr&gt;&lt;w:rPr&gt;&lt;w:rFonts w:ascii=&quot;Cambria Math&quot; w:h-ansi=&quot;Cambria Math&quot;/&gt;&lt;wx:font wx:val=&quot;Cambria Math&quot;/&gt;&lt;w:sz w:val=&quot;24&quot;/&gt;&lt;w:sz-cs w:val=&quot;24&quot;/&gt;&lt;w:lang w:val=&quot;EN-US&quot;/&gt;&lt;/w:rPr&gt;&lt;/m:ctrlPr&gt;&lt;/m:sSubSupPr&gt;&lt;m:e&gt;&lt;m:r&gt;&lt;w:rPr&gt;&lt;w:rFonts w:ascii=&quot;Cambria Math&quot; w:h-ansi=&quot;Cambria Math&quot;/&gt;&lt;wx:font wx:val=&quot;Cambria Math&quot;/&gt;&lt;w:i/&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2&lt;/m:t&gt;&lt;/m:r&gt;&lt;/m:sub&gt;&lt;m:sup&gt;&lt;m:d&gt;&lt;m:dPr&gt;&lt;m:ctrlPr&gt;&lt;w:rPr&gt;&lt;w:rFonts w:ascii=&quot;Cambria Math&quot; w:h-ansi=&quot;Cambria Math&quot;/&gt;&lt;wx:font wx:val=&quot;Cambria Math&quot;/&gt;&lt;w:sz w:val=&quot;24&quot;/&gt;&lt;w:sz-cs w:val=&quot;24&quot;/&gt;&lt;w:lang w:val=&quot;EN-US&quot;/&gt;&lt;/w:rPr&gt;&lt;/m:ctrlPr&gt;&lt;/m:dPr&gt;&lt;m:e&gt;&lt;m:r&gt;&lt;m:rPr&gt;&lt;m:sty m:val=&quot;p&quot;/&gt;&lt;/m:rPr&gt;&lt;w:rPr&gt;&lt;w:rFonts w:ascii=&quot;Cambria Math&quot; w:h-ansi=&quot;Cambria Math&quot;/&gt;&lt;wx:font wx:val=&quot;Cambria Math&quot;/&gt;&lt;w:sz w:val=&quot;24&quot;/&gt;&lt;w:sz-cs w:val=&quot;24&quot;/&gt;&lt;w:lang w:val=&quot;EN-US&quot;/&gt;&lt;/w:rPr&gt;&lt;m:t&gt;3&lt;/m:t&gt;&lt;/m:r&gt;&lt;/m:e&gt;&lt;/m:d&gt;&lt;/m:sup&gt;&lt;/m:sSubSup&gt;&lt;/m:e&gt;&lt;m:e&gt;&lt;m:r&gt;&lt;m:rPr&gt;&lt;m:sty m:val=&quot;p&quot;/&gt;&lt;/m:rPr&gt;&lt;w:rPr&gt;&lt;w:rFonts w:ascii=&quot;Cambria Math&quot; w:h-ansi=&quot;Cambria Math&quot;/&gt;&lt;wx:font wx:val=&quot;Cambria Math&quot;/&gt;&lt;w:sz w:val=&quot;24&quot;/&gt;&lt;w:sz-cs w:val=&quot;24&quot;/&gt;&lt;w:lang w:val=&quot;EN-US&quot;/&gt;&lt;/w:rPr&gt;&lt;m:t&gt;?‹?&lt;/m:t&gt;&lt;/m:r&gt;&lt;/m:e&gt;&lt;m:e&gt;&lt;m:sSubSup&gt;&lt;m:sSubSupPr&gt;&lt;m:ctrlPr&gt;&lt;w:rPr&gt;&lt;w:rFonts w:ascii=&quot;Cambria Math&quot; w:h-ansi=&quot;Cambria Math&quot;/&gt;&lt;wx:font wx:val=&quot;Cambria Math&quot;/&gt;&lt;w:sz w:val=&quot;24&quot;/&gt;&lt;w:sz-cs w:val=&quot;24&quot;/&gt;&lt;w:lang w:val=&quot;EN-US&quot;/&gt;&lt;/w:rPr&gt;&lt;/m:ctrlPr&gt;&lt;/m:sSubSupPr&gt;&lt;m:e&gt;&lt;m:r&gt;&lt;w:rPr&gt;&lt;w:rFonts w:ascii=&quot;Cambria Math&quot; w:h-ansi=&quot;Cambria Math&quot;/&gt;&lt;wx:font wx:val=&quot;Cambria Math&quot;/&gt;&lt;w:i/&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2&lt;/m:t&gt;&lt;/m:r&gt;&lt;/m:sub&gt;&lt;m:sup&gt;&lt;m:d&gt;&lt;m:dPr&gt;&lt;m:ctrlPr&gt;&lt;w:rPr&gt;&lt;w:rFonts w:ascii=&quot;Cambria Math&quot; w:h-ansi=&quot;Cambria Math&quot;/&gt;&lt;wx:font wx:val=&quot;Cambria Math&quot;/&gt;&lt;w:sz w:val=&quot;24&quot;/&gt;&lt;w:sz-cs w:val=&quot;24&quot;/&gt;&lt;w:lang w:val=&quot;EN-US&quot;/&gt;&lt;/w:rPr&gt;&lt;/m:ctrlPr&gt;&lt;/m:dPr&gt;&lt;m:e&gt;&lt;m:r&gt;&lt;w:rPr&gt;&lt;w:rFonts w:ascii=&quot;Cambria Math&quot; w:h-ansi=&quot;Cambria Math&quot;/&gt;&lt;wx:font wx:val=&quot;Cambria Math&quot;/&gt;&lt;w:i/&gt;&lt;w:sz w:val=&quot;24&quot;/&gt;&lt;w:sz-cs w:val=&quot;24&quot;/&gt;&lt;w:lang w:val=&quot;EN-US&quot;/&gt;&lt;/w:rPr&gt;&lt;m:t&gt;T&lt;/m:t&gt;&lt;/m:r&gt;&lt;/m:e&gt;&lt;/m:d&gt;&lt;/m:sup&gt;&lt;/m:sSubSup&gt;&lt;/m:e&gt;&lt;/m:mr&gt;&lt;m:mr&gt;&lt;m:e&gt;&lt;m:sSubSup&gt;&lt;m:sSubSupPr&gt;&lt;m:ctrlPr&gt;&lt;w:rPr&gt;&lt;w:rFonts w:ascii=&quot;Cambria Math&quot; w:h-ansi=&quot;Cambria Math&quot;/&gt;&lt;wx:font wx:val=&quot;Cambria Math&quot;/&gt;&lt;w:sz w:val=&quot;24&quot;/&gt;&lt;w:sz-cs w:val=&quot;24&quot;/&gt;&lt;w:lang w:val=&quot;EN-US&quot;/&gt;&lt;/w:rPr&gt;&lt;/m:ctrlPr&gt;&lt;/m:sSubSupPr&gt;&lt;m:e&gt;&lt;m:r&gt;&lt;w:rPr&gt;&lt;w:rFonts w:ascii=&quot;Cambria Math&quot; w:h-ansi=&quot;Cambria Math&quot;/&gt;&lt;wx:font wx:val=&quot;Cambria Math&quot;/&gt;&lt;w:i/&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3&lt;/m:t&gt;&lt;/m:r&gt;&lt;/m:sub&gt;&lt;m:sup&gt;&lt;m:d&gt;&lt;m:dPr&gt;&lt;m:ctrlPr&gt;&lt;w:rPr&gt;&lt;w:rFonts w:ascii=&quot;Cambria Math&quot; w:h-ansi=&quot;Cambria Math&quot;/&gt;&lt;wx:font wx:val=&quot;Cambria Math&quot;/&gt;&lt;w:sz w:val=&quot;24&quot;/&gt;&lt;w:sz-cs w:val=&quot;24&quot;/&gt;&lt;w:lang w:val=&quot;EN-US&quot;/&gt;&lt;/w:rPr&gt;&lt;/m:ctrlPr&gt;&lt;/m:dPr&gt;&lt;m:e&gt;&lt;m:r&gt;&lt;m:rPr&gt;&lt;m:sty m:val=&quot;p&quot;/&gt;&lt;/m:rPr&gt;&lt;w:rPr&gt;&lt;w:rFonts w:ascii=&quot;Cambria Math&quot; w:h-ansi=&quot;Cambria Math&quot;/&gt;&lt;wx:font wx:val=&quot;Cambria Math&quot;/&gt;&lt;w:sz w:val=&quot;24&quot;/&gt;&lt;w:sz-cs w:val=&quot;24&quot;/&gt;&lt;w:lang w:val=&quot;EN-US&quot;/&gt;&lt;/w:rPr&gt;&lt;m:t&gt;1&lt;/m:t&gt;&lt;/m:r&gt;&lt;/m:e&gt;&lt;/m:d&gt;&lt;/m:sup&gt;&lt;/m:sSubSup&gt;&lt;/m:e&gt;&lt;m:e&gt;&lt;m:sSubSup&gt;&lt;m:sSubSupPr&gt;&lt;m:ctrlPr&gt;&lt;w:rPr&gt;&lt;w:rFonts w:ascii=&quot;Cambria Math&quot; w:h-ansi=&quot;Cambria Math&quot;/&gt;&lt;wx:font wx:val=&quot;Cambria Math&quot;/&gt;&lt;w:sz w:val=&quot;24&quot;/&gt;&lt;w:sz-cs w:val=&quot;24&quot;/&gt;&lt;w:lang w:val=&quot;EN-US&quot;/&gt;&lt;/w:rPr&gt;&lt;/m:ctrlPr&gt;&lt;/m:sSubSupPr&gt;&lt;m:e&gt;&lt;m:r&gt;&lt;w:rPr&gt;&lt;w:rFonts w:ascii=&quot;Cambria Math&quot; w:h-ansi=&quot;Cambria Math&quot;/&gt;&lt;wx:font wx:val=&quot;Cambria Math&quot;/&gt;&lt;w:i/&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3&lt;/m:t&gt;&lt;/m:r&gt;&lt;/m:sub&gt;&lt;m:sup&gt;&lt;m:d&gt;&lt;m:dPr&gt;&lt;m:ctrlPr&gt;&lt;w:rPr&gt;&lt;w:rFonts w:ascii=&quot;Cambria Math&quot; w:h-ansi=&quot;Cambria Math&quot;/&gt;&lt;wx:font wx:val=&quot;Cambria Math&quot;/&gt;&lt;w:sz w:val=&quot;24&quot;/&gt;&lt;w:sz-cs w:val=&quot;24&quot;/&gt;&lt;w:lang w:val=&quot;EN-US&quot;/&gt;&lt;/w:rPr&gt;&lt;/m:ctrlPr&gt;&lt;/m:dPr&gt;&lt;m:e&gt;&lt;m:r&gt;&lt;m:rPr&gt;&lt;m:sty m:val=&quot;p&quot;/&gt;&lt;/m:rPr&gt;&lt;w:rPr&gt;&lt;w:rFonts w:ascii=&quot;Cambria Math&quot; w:h-ansi=&quot;Cambria Math&quot;/&gt;&lt;wx:font wx:val=&quot;Cambria Math&quot;/&gt;&lt;w:sz w:val=&quot;24&quot;/&gt;&lt;w:sz-cs w:val=&quot;24&quot;/&gt;&lt;w:lang w:val=&quot;EN-US&quot;/&gt;&lt;/w:rPr&gt;&lt;m:t&gt;2&lt;/m:t&gt;&lt;/m:r&gt;&lt;/m:e&gt;&lt;/m:d&gt;&lt;/m:sup&gt;&lt;/m:sSubSup&gt;&lt;/m:e&gt;&lt;m:e&gt;&lt;m:sSubSup&gt;&lt;m:sSubSupPr&gt;&lt;m:ctrlPr&gt;&lt;w:rPr&gt;&lt;w:rFonts w:ascii=&quot;Cambria Math&quot; w:h-ansi=&quot;Cambria Math&quot;/&gt;&lt;wx:font wx:val=&quot;Cambria Math&quot;/&gt;&lt;w:sz w:val=&quot;24&quot;/&gt;&lt;w:sz-cs w:val=&quot;24&quot;/&gt;&lt;w:lang w:val=&quot;EN-US&quot;/&gt;&lt;/w:rPr&gt;&lt;/m:ctrlPr&gt;&lt;/m:sSubSupPr&gt;&lt;m:e&gt;&lt;m:r&gt;&lt;w:rPr&gt;&lt;w:rFonts w:ascii=&quot;Cambria Math&quot; w:h-ansi=&quot;Cambria Math&quot;/&gt;&lt;wx:font wx:val=&quot;Cambria Math&quot;/&gt;&lt;w:i/&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3&lt;/m:t&gt;&lt;/m:r&gt;&lt;/m:sub&gt;&lt;m:sup&gt;&lt;m:d&gt;&lt;m:dPr&gt;&lt;m:ctrlPr&gt;&lt;w:rPr&gt;&lt;w:rFonts w:ascii=&quot;Cambria Math&quot; w:h-ansi=&quot;Cambria Math&quot;/&gt;&lt;wx:font wx:val=&quot;Cambria Math&quot;/&gt;&lt;w:sz w:val=&quot;24&quot;/&gt;&lt;w:sz-cs w:val=&quot;24&quot;/&gt;&lt;w:lang w:val=&quot;EN-US&quot;/&gt;&lt;/w:rPr&gt;&lt;/m:ctrlPr&gt;&lt;/m:dPr&gt;&lt;m:e&gt;&lt;m:r&gt;&lt;m:rPr&gt;&lt;m:sty m:val=&quot;p&quot;/&gt;&lt;/m:rPr&gt;&lt;w:rPr&gt;&lt;w:rFonts w:ascii=&quot;Cambria Math&quot; w:h-ansi=&quot;Cambria Math&quot;/&gt;&lt;wx:font wx:val=&quot;Cambria Math&quot;/&gt;&lt;w:sz w:val=&quot;24&quot;/&gt;&lt;w:sz-cs w:val=&quot;24&quot;/&gt;&lt;w:lang w:val=&quot;EN-US&quot;/&gt;&lt;/w:rPr&gt;&lt;m:t&gt;3&lt;/m:t&gt;&lt;/m:r&gt;&lt;/m:e&gt;&lt;/m:d&gt;&lt;/m:sup&gt;&lt;/m:sSubSup&gt;&lt;/m:e&gt;&lt;m:e&gt;&lt;m:r&gt;&lt;m:rPr&gt;&lt;m:sty m:val=&quot;p&quot;/&gt;&lt;/m:rPr&gt;&lt;w:rPr&gt;&lt;w:rFonts w:ascii=&quot;Cambria Math&quot; w:h-ansi=&quot;Cambria Math&quot;/&gt;&lt;wx:font wx:val=&quot;Cambria Math&quot;/&gt;&lt;w:sz w:val=&quot;24&quot;/&gt;&lt;w:sz-cs w:val=&quot;24&quot;/&gt;&lt;w:lang w:val=&quot;EN-US&quot;/&gt;&lt;/w:rPr&gt;&lt;m:t&gt;?‹?&lt;/m:t&gt;&lt;/m:r&gt;&lt;/m:e&gt;&lt;m:e&gt;&lt;m:sSubSup&gt;&lt;m:sSubSupPr&gt;&lt;m:ctrlPr&gt;&lt;w:rPr&gt;&lt;w:rFonts w:ascii=&quot;Cambria Math&quot; w:h-ansi=&quot;Cambria Math&quot;/&gt;&lt;wx:font wx:val=&quot;Cambria Math&quot;/&gt;&lt;w:sz w:val=&quot;24&quot;/&gt;&lt;w:sz-cs w:val=&quot;24&quot;/&gt;&lt;w:lang w:val=&quot;EN-US&quot;/&gt;&lt;/w:rPr&gt;&lt;/m:ctrlPr&gt;&lt;/m:sSubSupPr&gt;&lt;m:e&gt;&lt;m:r&gt;&lt;w:rPr&gt;&lt;w:rFonts w:ascii=&quot;Cambria Math&quot; w:h-ansi=&quot;Cambria Math&quot;/&gt;&lt;wx:font wx:val=&quot;Cambria Math&quot;/&gt;&lt;w:i/&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3&lt;/m:t&gt;&lt;/m:r&gt;&lt;/m:sub&gt;&lt;m:sup&gt;&lt;m:d&gt;&lt;m:dPr&gt;&lt;m:ctrlPr&gt;&lt;w:rPr&gt;&lt;w:rFonts w:ascii=&quot;Cambria Math&quot; w:h-ansi=&quot;Cambria Math&quot;/&gt;&lt;wx:font wx:val=&quot;Cambria Math&quot;/&gt;&lt;w:sz w:val=&quot;24&quot;/&gt;&lt;w:sz-cs w:val=&quot;24&quot;/&gt;&lt;w:lang w:val=&quot;EN-US&quot;/&gt;&lt;/w:rPr&gt;&lt;/m:ctrlPr&gt;&lt;/m:dPr&gt;&lt;m:e&gt;&lt;m:r&gt;&lt;w:rPr&gt;&lt;w:rFonts w:ascii=&quot;Cambria Math&quot; w:h-ansi=&quot;Cambria Math&quot;/&gt;&lt;wx:font wx:val=&quot;Cambria Math&quot;/&gt;&lt;w:i/&gt;&lt;w:sz w:val=&quot;24&quot;/&gt;&lt;w:sz-cs w:val=&quot;24&quot;/&gt;&lt;w:lang w:val=&quot;EN-US&quot;/&gt;&lt;/w:rPr&gt;&lt;m:t&gt;T&lt;/m:t&gt;&lt;/m:r&gt;&lt;/m:e&gt;&lt;/m:d&gt;&lt;/m:sup&gt;&lt;/m:sSubSup&gt;&lt;/m:e&gt;&lt;/m:mr&gt;&lt;m:mr&gt;&lt;m:e&gt;&lt;m:r&gt;&lt;m:rPr&gt;&lt;m:sty m:val=&quot;p&quot;/&gt;&lt;/m:rPr&gt;&lt;w:rPr&gt;&lt;w:rFonts w:ascii=&quot;Cambria Math&quot; w:h-ansi=&quot;Cambria Math&quot;/&gt;&lt;wx:font wx:val=&quot;Cambria Math&quot;/&gt;&lt;w:sz w:val=&quot;24&quot;/&gt;&lt;w:sz-cs w:val=&quot;24&quot;/&gt;&lt;w:lang w:val=&quot;EN-US&quot;/&gt;&lt;/w:rPr&gt;&lt;m:t&gt;?‹®&lt;/m:t&gt;&lt;/m:r&gt;&lt;/m:e&gt;&lt;m:e&gt;&lt;m:r&gt;&lt;m:rPr&gt;&lt;m:sty m:val=&quot;p&quot;/&gt;&lt;/m:rPr&gt;&lt;w:rPr&gt;&lt;w:rFonts w:ascii=&quot;Cambria Math&quot; w:h-ansi=&quot;Cambria Math&quot;/&gt;&lt;wx:font wx:val=&quot;Cambria Math&quot;/&gt;&lt;w:sz w:val=&quot;24&quot;/&gt;&lt;w:sz-cs w:val=&quot;24&quot;/&gt;&lt;w:lang w:val=&quot;EN-US&quot;/&gt;&lt;/w:rPr&gt;&lt;m:t&gt;?‹®&lt;/m:t&gt;&lt;/m:r&gt;&lt;/m:e&gt;&lt;m:e&gt;&lt;m:r&gt;&lt;m:rPr&gt;&lt;m:sty m:val=&quot;p&quot;/&gt;&lt;/m:rPr&gt;&lt;w:rPr&gt;&lt;w:rFonts w:ascii=&quot;Cambria Math&quot; w:h-ansi=&quot;Cambria Math&quot;/&gt;&lt;wx:font wx:val=&quot;Cambria Math&quot;/&gt;&lt;w:sz w:val=&quot;24&quot;/&gt;&lt;w:sz-cs w:val=&quot;24&quot;/&gt;&lt;w:lang w:val=&quot;EN-US&quot;/&gt;&lt;/w:rPr&gt;&lt;m:t&gt;?‹®&lt;/m:t&gt;&lt;/m:r&gt;&lt;/m:e&gt;&lt;m:e&gt;&lt;m:r&gt;&lt;m:rPr&gt;&lt;m:sty m:val=&quot;p&quot;/&gt;&lt;/m:rPr&gt;&lt;w:rPr&gt;&lt;w:rFonts w:ascii=&quot;Cambria Math&quot; w:h-ansi=&quot;Cambria Math&quot;/&gt;&lt;wx:font wx:val=&quot;Cambria Math&quot;/&gt;&lt;w:sz w:val=&quot;24&quot;/&gt;&lt;w:sz-cs w:val=&quot;24&quot;/&gt;&lt;w:lang w:val=&quot;EN-US&quot;/&gt;&lt;/w:rPr&gt;&lt;m:t&gt;?‹±&lt;/m:t&gt;&lt;/m:r&gt;&lt;/m:e&gt;&lt;m:e&gt;&lt;m:r&gt;&lt;m:rPr&gt;&lt;m:sty m:val=&quot;p&quot;/&gt;&lt;/m:rPr&gt;&lt;w:rPr&gt;&lt;w:rFonts w:ascii=&quot;Cambria Math&quot; w:h-ansi=&quot;Cambria Math&quot;/&gt;&lt;wx:font wx:val=&quot;Cambria Math&quot;/&gt;&lt;w:sz w:val=&quot;24&quot;/&gt;&lt;w:sz-cs w:val=&quot;24&quot;/&gt;&lt;w:lang w:val=&quot;EN-US&quot;/&gt;&lt;/w:rPr&gt;&lt;m:t&gt;?‹®&lt;/m:t&gt;&lt;/m:r&gt;&lt;/m:e&gt;&lt;/m:mr&gt;&lt;m:mr&gt;&lt;m:e&gt;&lt;m:sSubSup&gt;&lt;m:sSubSupPr&gt;&lt;m:ctrlPr&gt;&lt;w:rPr&gt;&lt;w:rFonts w:ascii=&quot;Cambria Math&quot; w:h-ansi=&quot;Cambria Math&quot;/&gt;&lt;wx:font wx:val=&quot;Cambria Math&quot;/&gt;&lt;w:sz w:val=&quot;24&quot;/&gt;&lt;w:sz-cs w:val=&quot;24&quot;/&gt;&lt;w:lang w:val=&quot;EN-US&quot;/&gt;&lt;/w:rPr&gt;&lt;/m:ctrlPr&gt;&lt;/m:sSubSupPr&gt;&lt;m:e&gt;&lt;m:r&gt;&lt;w:rPr&gt;&lt;w:rFonts w:ascii=&quot;Cambria Math&quot; w:h-ansi=&quot;Cambria Math&quot;/&gt;&lt;wx:font wx:val=&quot;Cambria Math&quot;/&gt;&lt;w:i/&gt;&lt;w:sz w:val=&quot;24&quot;/&gt;&lt;w:sz-cs w:val=&quot;24&quot;/&gt;&lt;w:lang w:val=&quot;EN-US&quot;/&gt;&lt;/w:rPr&gt;&lt;m:t&gt;?»&lt;/m:t&gt;&lt;/m:r&gt;&lt;/m:e&gt;&lt;m:sub&gt;&lt;m:r&gt;&lt;w:rPr&gt;&lt;w:rFonts w:ascii=&quot;Cambria Math&quot; w:h-ansi=&quot;Cambria Math&quot;/&gt;&lt;wx:font wx:val=&quot;Cambria Math&quot;/&gt;&lt;w:i/&gt;&lt;w:sz w:val=&quot;24&quot;/&gt;&lt;w:sz-cs w:val=&quot;24&quot;/&gt;&lt;w:lang w:val=&quot;EN-US&quot;/&gt;&lt;/w:rPr&gt;&lt;m:t&gt;m&lt;/m:t&gt;&lt;/m:r&gt;&lt;/m:sub&gt;&lt;m:sup&gt;&lt;m:d&gt;&lt;m:dPr&gt;&lt;m:ctrlPr&gt;&lt;w:rPr&gt;&lt;w:rFonts w:ascii=&quot;Cambria Math&quot; w:h-ansi=&quot;Cambria Math&quot;/&gt;&lt;wx:font wx:val=&quot;Cambria Math&quot;/&gt;&lt;w:sz w:val=&quot;24&quot;/&gt;&lt;w:sz-cs w:val=&quot;24&quot;/&gt;&lt;w:lang w:val=&quot;EN-US&quot;/&gt;&lt;/w:rPr&gt;&lt;/m:ctrlPr&gt;&lt;/m:dPr&gt;&lt;m:e&gt;&lt;m:r&gt;&lt;m:rPr&gt;&lt;m:sty m:val=&quot;p&quot;/&gt;&lt;/m:rPr&gt;&lt;w:rPr&gt;&lt;w:rFonts w:ascii=&quot;Cambria Math&quot; w:h-ansi=&quot;Cambria Math&quot;/&gt;&lt;wx:font wx:val=&quot;Cambria Math&quot;/&gt;&lt;w:sz w:val=&quot;24&quot;/&gt;&lt;w:sz-cs w:val=&quot;24&quot;/&gt;&lt;w:lang w:val=&quot;EN-US&quot;/&gt;&lt;/w:rPr&gt;&lt;m:t&gt;1&lt;/m:t&gt;&lt;/m:r&gt;&lt;/m:e&gt;&lt;/m:d&gt;&lt;/m:sup&gt;&lt;/m:sSubSup&gt;&lt;/m:e&gt;&lt;m:e&gt;&lt;m:sSubSup&gt;&lt;m:sSubSupPr&gt;&lt;m:ctrlPr&gt;&lt;w:rPr&gt;&lt;w:rFonts w:ascii=&quot;Cambria Math&quot; w:h-ansi=&quot;Cambria Math&quot;/&gt;&lt;wx:font wx:val=&quot;Cambria Math&quot;/&gt;&lt;w:sz w:val=&quot;24&quot;/&gt;&lt;w:sz-cs w:val=&quot;24&quot;/&gt;&lt;w:lang w:val=&quot;EN-US&quot;/&gt;&lt;/w:rPr&gt;&lt;/m:ctrlPr&gt;&lt;/m:sSubSupPr&gt;&lt;m:e&gt;&lt;m:r&gt;&lt;w:rPr&gt;&lt;w:rFonts w:ascii=&quot;Cambria Math&quot; w:h-ansi=&quot;Cambria Math&quot;/&gt;&lt;wx:font wx:val=&quot;Cambria Math&quot;/&gt;&lt;w:i/&gt;&lt;w:sz w:val=&quot;24&quot;/&gt;&lt;w:sz-cs w:val=&quot;24&quot;/&gt;&lt;w:lang w:val=&quot;EN-US&quot;/&gt;&lt;/w:rPr&gt;&lt;m:t&gt;?»&lt;/m:t&gt;&lt;/m:r&gt;&lt;/m:e&gt;&lt;m:sub&gt;&lt;m:r&gt;&lt;w:rPr&gt;&lt;w:rFonts w:ascii=&quot;Cambria Math&quot; w:h-ansi=&quot;Cambria Math&quot;/&gt;&lt;wx:font wx:val=&quot;Cambria Math&quot;/&gt;&lt;w:i/&gt;&lt;w:sz w:val=&quot;24&quot;/&gt;&lt;w:sz-cs w:val=&quot;24&quot;/&gt;&lt;w:lang w:val=&quot;EN-US&quot;/&gt;&lt;/w:rPr&gt;&lt;m:t&gt;m&lt;/m:t&gt;&lt;/m:r&gt;&lt;/m:sub&gt;&lt;m:sup&gt;&lt;m:d&gt;&lt;m:dPr&gt;&lt;m:ctrlPr&gt;&lt;w:rPr&gt;&lt;w:rFonts w:ascii=&quot;Cambria Math&quot; w:h-ansi=&quot;Cambria Math&quot;/&gt;&lt;wx:font wx:val=&quot;Cambria Math&quot;/&gt;&lt;w:sz w:val=&quot;24&quot;/&gt;&lt;w:sz-cs w:val=&quot;24&quot;/&gt;&lt;w:lang w:val=&quot;EN-US&quot;/&gt;&lt;/w:rPr&gt;&lt;/m:ctrlPr&gt;&lt;/m:dPr&gt;&lt;m:e&gt;&lt;m:r&gt;&lt;m:rPr&gt;&lt;m:sty m:val=&quot;p&quot;/&gt;&lt;/m:rPr&gt;&lt;w:rPr&gt;&lt;w:rFonts w:ascii=&quot;Cambria Math&quot; w:h-ansi=&quot;Cambria Math&quot;/&gt;&lt;wx:font wx:val=&quot;Cambria Math&quot;/&gt;&lt;w:sz w:val=&quot;24&quot;/&gt;&lt;w:sz-cs w:val=&quot;24&quot;/&gt;&lt;w:lang w:val=&quot;EN-US&quot;/&gt;&lt;/w:rPr&gt;&lt;m:t&gt;2&lt;/m:t&gt;&lt;/m:r&gt;&lt;/m:e&gt;&lt;/m:d&gt;&lt;/m:sup&gt;&lt;/m:sSubSup&gt;&lt;/m:e&gt;&lt;m:e&gt;&lt;m:sSubSup&gt;&lt;m:sSubSupPr&gt;&lt;m:ctrlPr&gt;&lt;w:rPr&gt;&lt;w:rFonts w:ascii=&quot;Cambria Math&quot; w:h-ansi=&quot;Cambria Math&quot;/&gt;&lt;wx:font wx:val=&quot;Cambria Math&quot;/&gt;&lt;w:sz w:val=&quot;24&quot;/&gt;&lt;w:sz-cs w:val=&quot;24&quot;/&gt;&lt;w:lang w:val=&quot;EN-US&quot;/&gt;&lt;/w:rPr&gt;&lt;/m:ctrlPr&gt;&lt;/m:sSubSupPr&gt;&lt;m:e&gt;&lt;m:r&gt;&lt;w:rPr&gt;&lt;w:rFonts w:ascii=&quot;Cambria Math&quot; w:h-ansi=&quot;Cambria Math&quot;/&gt;&lt;wx:font wx:val=&quot;Cambria Math&quot;/&gt;&lt;w:i/&gt;&lt;w:sz w:val=&quot;24&quot;/&gt;&lt;w:sz-cs w:val=&quot;24&quot;/&gt;&lt;w:lang w:val=&quot;EN-US&quot;/&gt;&lt;/w:rPr&gt;&lt;m:t&gt;?»&lt;/m:t&gt;&lt;/m:r&gt;&lt;/m:e&gt;&lt;m:sub&gt;&lt;m:r&gt;&lt;w:rPr&gt;&lt;w:rFonts w:ascii=&quot;Cambria Math&quot; w:h-ansi=&quot;Cambria Math&quot;/&gt;&lt;wx:font wx:val=&quot;Cambria Math&quot;/&gt;&lt;w:i/&gt;&lt;w:sz w:val=&quot;24&quot;/&gt;&lt;w:sz-cs w:val=&quot;24&quot;/&gt;&lt;w:lang w:val=&quot;EN-US&quot;/&gt;&lt;/w:rPr&gt;&lt;m:t&gt;m&lt;/m:t&gt;&lt;/m:r&gt;&lt;/m:sub&gt;&lt;m:sup&gt;&lt;m:d&gt;&lt;m:dPr&gt;&lt;m:ctrlPr&gt;&lt;w:rPr&gt;&lt;w:rFonts w:ascii=&quot;Cambria Math&quot; w:h-ansi=&quot;Cambria Math&quot;/&gt;&lt;wx:font wx:val=&quot;Cambria Math&quot;/&gt;&lt;w:sz w:val=&quot;24&quot;/&gt;&lt;w:sz-cs w:val=&quot;24&quot;/&gt;&lt;w:lang w:val=&quot;EN-US&quot;/&gt;&lt;/w:rPr&gt;&lt;/m:ctrlPr&gt;&lt;/m:dPr&gt;&lt;m:e&gt;&lt;m:r&gt;&lt;m:rPr&gt;&lt;m:sty m:val=&quot;p&quot;/&gt;&lt;/m:rPr&gt;&lt;w:rPr&gt;&lt;w:rFonts w:ascii=&quot;Cambria Math&quot; w:h-ansi=&quot;Cambria Math&quot;/&gt;&lt;wx:font wx:val=&quot;Cambria Math&quot;/&gt;&lt;w:sz w:val=&quot;24&quot;/&gt;&lt;w:sz-cs w:val=&quot;24&quot;/&gt;&lt;w:lang w:val=&quot;EN-US&quot;/&gt;&lt;/w:rPr&gt;&lt;m:t&gt;3&lt;/m:t&gt;&lt;/m:r&gt;&lt;/m:e&gt;&lt;/m:d&gt;&lt;/m:sup&gt;&lt;/m:sSubSup&gt;&lt;/m:e&gt;&lt;m:e&gt;&lt;m:r&gt;&lt;m:rPr&gt;&lt;m:sty m:val=&quot;p&quot;/&gt;&lt;/m:rPr&gt;&lt;w:rPr&gt;&lt;w:rFonts w:ascii=&quot;Cambria Math&quot; w:h-ansi=&quot;Cambria Math&quot;/&gt;&lt;wx:font wx:val=&quot;Cambria Math&quot;/&gt;&lt;w:sz w:val=&quot;24&quot;/&gt;&lt;w:sz-cs w:val=&quot;24&quot;/&gt;&lt;w:lang w:val=&quot;EN-US&quot;/&gt;&lt;/w:rPr&gt;&lt;m:t&gt;?‹?&lt;/m:t&gt;&lt;/m:r&gt;&lt;/m:e&gt;&lt;m:e&gt;&lt;m:sSubSup&gt;&lt;m:sSubSupPr&gt;&lt;m:ctrlPr&gt;&lt;w:rPr&gt;&lt;w:rFonts w:ascii=&quot;Cambria Math&quot; w:h-ansi=&quot;Cambria Math&quot;/&gt;&lt;wx:font wx:val=&quot;Cambria Math&quot;/&gt;&lt;w:sz w:val=&quot;24&quot;/&gt;&lt;w:sz-cs w:val=&quot;24&quot;/&gt;&lt;w:lang w:val=&quot;EN-US&quot;/&gt;&lt;/w:rPr&gt;&lt;/m:ctrlPr&gt;&lt;/m:sSubSupPr&gt;&lt;m:e&gt;&lt;m:r&gt;&lt;w:rPr&gt;&lt;w:rFonts w:ascii=&quot;Cambria Math&quot; w:h-ansi=&quot;Cambria Math&quot;/&gt;&lt;wx:font wx:val=&quot;Cambria Math&quot;/&gt;&lt;w:i/&gt;&lt;w:sz w:val=&quot;24&quot;/&gt;&lt;w:sz-cs w:val=&quot;24&quot;/&gt;&lt;w:lang w:val=&quot;EN-US&quot;/&gt;&lt;/w:rPr&gt;&lt;m:t&gt;?»&lt;/m:t&gt;&lt;/m:r&gt;&lt;/m:e&gt;&lt;m:sub&gt;&lt;m:r&gt;&lt;w:rPr&gt;&lt;w:rFonts w:ascii=&quot;Cambria Math&quot; w:h-ansi=&quot;Cambria Math&quot;/&gt;&lt;wx:font wx:val=&quot;Cambria Math&quot;/&gt;&lt;w:i/&gt;&lt;w:sz w:val=&quot;24&quot;/&gt;&lt;w:sz-cs w:val=&quot;24&quot;/&gt;&lt;w:lang w:val=&quot;EN-US&quot;/&gt;&lt;/w:rPr&gt;&lt;m:t&gt;m&lt;/m:t&gt;&lt;/m:r&gt;&lt;/m:sub&gt;&lt;m:sup&gt;&lt;m:d&gt;&lt;m:dPr&gt;&lt;m:ctrlPr&gt;&lt;w:rPr&gt;&lt;w:rFonts w:ascii=&quot;Cambria Math&quot; w:h-ansi=&quot;Cambria Math&quot;/&gt;&lt;wx:font wx:val=&quot;Cambria Math&quot;/&gt;&lt;w:sz w:val=&quot;24&quot;/&gt;&lt;w:sz-cs w:val=&quot;24&quot;/&gt;&lt;w:lang w:val=&quot;EN-US&quot;/&gt;&lt;/w:rPr&gt;&lt;/m:ctrlPr&gt;&lt;/m:dPr&gt;&lt;m:e&gt;&lt;m:r&gt;&lt;w:rPr&gt;&lt;w:rFonts w:ascii=&quot;Cambria Math&quot; w:h-ansi=&quot;Cambria Math&quot;/&gt;&lt;wx:font wx:val=&quot;Cambria Math&quot;/&gt;&lt;w:i/&gt;&lt;w:sz w:val=&quot;24&quot;/&gt;&lt;w:sz-cs w:val=&quot;24&quot;/&gt;&lt;w:lang w:val=&quot;EN-US&quot;/&gt;&lt;/w:rPr&gt;&lt;m:t&gt;T&lt;/m:t&gt;&lt;/m:r&gt;&lt;/m:e&gt;&lt;/m:d&gt;&lt;/m:sup&gt;&lt;/m:sSubSup&gt;&lt;/m:e&gt;&lt;/m:mr&gt;&lt;/m:m&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0" o:title="" chromakey="white"/>
          </v:shape>
        </w:pict>
      </w:r>
      <w:r w:rsidR="00F533E9" w:rsidRPr="007D772C">
        <w:rPr>
          <w:sz w:val="24"/>
          <w:szCs w:val="24"/>
          <w:lang w:val="en-US"/>
        </w:rPr>
        <w:instrText xml:space="preserve"> </w:instrText>
      </w:r>
      <w:r w:rsidR="00FA705C" w:rsidRPr="007D772C">
        <w:rPr>
          <w:sz w:val="24"/>
          <w:szCs w:val="24"/>
          <w:lang w:val="en-US"/>
        </w:rPr>
        <w:fldChar w:fldCharType="separate"/>
      </w:r>
      <w:r w:rsidR="005E1DFE">
        <w:pict>
          <v:shape id="_x0000_i1051" type="#_x0000_t75" style="width:127.7pt;height:84.4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oNotEmbedSystemFonts/&gt;&lt;w:defaultTabStop w:val=&quot;720&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072DD3&quot;/&gt;&lt;wsp:rsid wsp:val=&quot;0002656C&quot;/&gt;&lt;wsp:rsid wsp:val=&quot;00031D60&quot;/&gt;&lt;wsp:rsid wsp:val=&quot;0004066A&quot;/&gt;&lt;wsp:rsid wsp:val=&quot;00050257&quot;/&gt;&lt;wsp:rsid wsp:val=&quot;00051B6D&quot;/&gt;&lt;wsp:rsid wsp:val=&quot;000531A5&quot;/&gt;&lt;wsp:rsid wsp:val=&quot;00056365&quot;/&gt;&lt;wsp:rsid wsp:val=&quot;00072DD3&quot;/&gt;&lt;wsp:rsid wsp:val=&quot;000744BA&quot;/&gt;&lt;wsp:rsid wsp:val=&quot;00081570&quot;/&gt;&lt;wsp:rsid wsp:val=&quot;000B2E1B&quot;/&gt;&lt;wsp:rsid wsp:val=&quot;000B3D10&quot;/&gt;&lt;wsp:rsid wsp:val=&quot;000B5092&quot;/&gt;&lt;wsp:rsid wsp:val=&quot;000D06DC&quot;/&gt;&lt;wsp:rsid wsp:val=&quot;000D2AFE&quot;/&gt;&lt;wsp:rsid wsp:val=&quot;000D6F45&quot;/&gt;&lt;wsp:rsid wsp:val=&quot;000F2793&quot;/&gt;&lt;wsp:rsid wsp:val=&quot;00131E1E&quot;/&gt;&lt;wsp:rsid wsp:val=&quot;0013288F&quot;/&gt;&lt;wsp:rsid wsp:val=&quot;00145FD8&quot;/&gt;&lt;wsp:rsid wsp:val=&quot;00160097&quot;/&gt;&lt;wsp:rsid wsp:val=&quot;00163610&quot;/&gt;&lt;wsp:rsid wsp:val=&quot;00173561&quot;/&gt;&lt;wsp:rsid wsp:val=&quot;00191CBF&quot;/&gt;&lt;wsp:rsid wsp:val=&quot;001939C7&quot;/&gt;&lt;wsp:rsid wsp:val=&quot;001A38A6&quot;/&gt;&lt;wsp:rsid wsp:val=&quot;001B1517&quot;/&gt;&lt;wsp:rsid wsp:val=&quot;001C64A1&quot;/&gt;&lt;wsp:rsid wsp:val=&quot;001D147D&quot;/&gt;&lt;wsp:rsid wsp:val=&quot;002217BC&quot;/&gt;&lt;wsp:rsid wsp:val=&quot;00223913&quot;/&gt;&lt;wsp:rsid wsp:val=&quot;00244035&quot;/&gt;&lt;wsp:rsid wsp:val=&quot;00256E45&quot;/&gt;&lt;wsp:rsid wsp:val=&quot;002621E5&quot;/&gt;&lt;wsp:rsid wsp:val=&quot;00264DD6&quot;/&gt;&lt;wsp:rsid wsp:val=&quot;00267171&quot;/&gt;&lt;wsp:rsid wsp:val=&quot;00281A4A&quot;/&gt;&lt;wsp:rsid wsp:val=&quot;00287CAA&quot;/&gt;&lt;wsp:rsid wsp:val=&quot;002A1CC7&quot;/&gt;&lt;wsp:rsid wsp:val=&quot;002A2E20&quot;/&gt;&lt;wsp:rsid wsp:val=&quot;002B0A67&quot;/&gt;&lt;wsp:rsid wsp:val=&quot;00307467&quot;/&gt;&lt;wsp:rsid wsp:val=&quot;003144FD&quot;/&gt;&lt;wsp:rsid wsp:val=&quot;003159E9&quot;/&gt;&lt;wsp:rsid wsp:val=&quot;00321358&quot;/&gt;&lt;wsp:rsid wsp:val=&quot;0033457B&quot;/&gt;&lt;wsp:rsid wsp:val=&quot;003345B3&quot;/&gt;&lt;wsp:rsid wsp:val=&quot;00354416&quot;/&gt;&lt;wsp:rsid wsp:val=&quot;00356937&quot;/&gt;&lt;wsp:rsid wsp:val=&quot;00356CBC&quot;/&gt;&lt;wsp:rsid wsp:val=&quot;0038071D&quot;/&gt;&lt;wsp:rsid wsp:val=&quot;00385621&quot;/&gt;&lt;wsp:rsid wsp:val=&quot;003A1B34&quot;/&gt;&lt;wsp:rsid wsp:val=&quot;003E6F71&quot;/&gt;&lt;wsp:rsid wsp:val=&quot;003F66E8&quot;/&gt;&lt;wsp:rsid wsp:val=&quot;003F695F&quot;/&gt;&lt;wsp:rsid wsp:val=&quot;004016E6&quot;/&gt;&lt;wsp:rsid wsp:val=&quot;0040663A&quot;/&gt;&lt;wsp:rsid wsp:val=&quot;0041562F&quot;/&gt;&lt;wsp:rsid wsp:val=&quot;00430651&quot;/&gt;&lt;wsp:rsid wsp:val=&quot;00432E74&quot;/&gt;&lt;wsp:rsid wsp:val=&quot;00432ECA&quot;/&gt;&lt;wsp:rsid wsp:val=&quot;00435336&quot;/&gt;&lt;wsp:rsid wsp:val=&quot;00440896&quot;/&gt;&lt;wsp:rsid wsp:val=&quot;00442443&quot;/&gt;&lt;wsp:rsid wsp:val=&quot;00452671&quot;/&gt;&lt;wsp:rsid wsp:val=&quot;004573A4&quot;/&gt;&lt;wsp:rsid wsp:val=&quot;004766DB&quot;/&gt;&lt;wsp:rsid wsp:val=&quot;004775DC&quot;/&gt;&lt;wsp:rsid wsp:val=&quot;0049590A&quot;/&gt;&lt;wsp:rsid wsp:val=&quot;004A0B44&quot;/&gt;&lt;wsp:rsid wsp:val=&quot;004A53F1&quot;/&gt;&lt;wsp:rsid wsp:val=&quot;004E2459&quot;/&gt;&lt;wsp:rsid wsp:val=&quot;00514559&quot;/&gt;&lt;wsp:rsid wsp:val=&quot;0054062D&quot;/&gt;&lt;wsp:rsid wsp:val=&quot;00554009&quot;/&gt;&lt;wsp:rsid wsp:val=&quot;00562A01&quot;/&gt;&lt;wsp:rsid wsp:val=&quot;00562BFF&quot;/&gt;&lt;wsp:rsid wsp:val=&quot;00570741&quot;/&gt;&lt;wsp:rsid wsp:val=&quot;00593F0F&quot;/&gt;&lt;wsp:rsid wsp:val=&quot;005952A0&quot;/&gt;&lt;wsp:rsid wsp:val=&quot;00595B27&quot;/&gt;&lt;wsp:rsid wsp:val=&quot;00595F78&quot;/&gt;&lt;wsp:rsid wsp:val=&quot;005A35D5&quot;/&gt;&lt;wsp:rsid wsp:val=&quot;005B33B3&quot;/&gt;&lt;wsp:rsid wsp:val=&quot;005E1FDE&quot;/&gt;&lt;wsp:rsid wsp:val=&quot;005F0B53&quot;/&gt;&lt;wsp:rsid wsp:val=&quot;005F1E87&quot;/&gt;&lt;wsp:rsid wsp:val=&quot;005F4C98&quot;/&gt;&lt;wsp:rsid wsp:val=&quot;005F7996&quot;/&gt;&lt;wsp:rsid wsp:val=&quot;0061450A&quot;/&gt;&lt;wsp:rsid wsp:val=&quot;00617B58&quot;/&gt;&lt;wsp:rsid wsp:val=&quot;00622708&quot;/&gt;&lt;wsp:rsid wsp:val=&quot;006334F0&quot;/&gt;&lt;wsp:rsid wsp:val=&quot;0064529E&quot;/&gt;&lt;wsp:rsid wsp:val=&quot;00650B21&quot;/&gt;&lt;wsp:rsid wsp:val=&quot;00651F87&quot;/&gt;&lt;wsp:rsid wsp:val=&quot;00653A70&quot;/&gt;&lt;wsp:rsid wsp:val=&quot;00654667&quot;/&gt;&lt;wsp:rsid wsp:val=&quot;00660BB1&quot;/&gt;&lt;wsp:rsid wsp:val=&quot;00667908&quot;/&gt;&lt;wsp:rsid wsp:val=&quot;006713D0&quot;/&gt;&lt;wsp:rsid wsp:val=&quot;00673A6C&quot;/&gt;&lt;wsp:rsid wsp:val=&quot;006800CC&quot;/&gt;&lt;wsp:rsid wsp:val=&quot;00682F93&quot;/&gt;&lt;wsp:rsid wsp:val=&quot;00694E88&quot;/&gt;&lt;wsp:rsid wsp:val=&quot;006A0653&quot;/&gt;&lt;wsp:rsid wsp:val=&quot;006B6C31&quot;/&gt;&lt;wsp:rsid wsp:val=&quot;006C15D5&quot;/&gt;&lt;wsp:rsid wsp:val=&quot;006C2898&quot;/&gt;&lt;wsp:rsid wsp:val=&quot;006C72CC&quot;/&gt;&lt;wsp:rsid wsp:val=&quot;006F220F&quot;/&gt;&lt;wsp:rsid wsp:val=&quot;006F500E&quot;/&gt;&lt;wsp:rsid wsp:val=&quot;00747566&quot;/&gt;&lt;wsp:rsid wsp:val=&quot;00760C13&quot;/&gt;&lt;wsp:rsid wsp:val=&quot;007767B8&quot;/&gt;&lt;wsp:rsid wsp:val=&quot;00786A69&quot;/&gt;&lt;wsp:rsid wsp:val=&quot;00787BCD&quot;/&gt;&lt;wsp:rsid wsp:val=&quot;00796917&quot;/&gt;&lt;wsp:rsid wsp:val=&quot;007A65BE&quot;/&gt;&lt;wsp:rsid wsp:val=&quot;007B3349&quot;/&gt;&lt;wsp:rsid wsp:val=&quot;007B76BD&quot;/&gt;&lt;wsp:rsid wsp:val=&quot;007C20A7&quot;/&gt;&lt;wsp:rsid wsp:val=&quot;007D06F5&quot;/&gt;&lt;wsp:rsid wsp:val=&quot;007D3F58&quot;/&gt;&lt;wsp:rsid wsp:val=&quot;007D772C&quot;/&gt;&lt;wsp:rsid wsp:val=&quot;00811ECD&quot;/&gt;&lt;wsp:rsid wsp:val=&quot;00832134&quot;/&gt;&lt;wsp:rsid wsp:val=&quot;008452CA&quot;/&gt;&lt;wsp:rsid wsp:val=&quot;00845551&quot;/&gt;&lt;wsp:rsid wsp:val=&quot;008472B9&quot;/&gt;&lt;wsp:rsid wsp:val=&quot;00852DDA&quot;/&gt;&lt;wsp:rsid wsp:val=&quot;0087047A&quot;/&gt;&lt;wsp:rsid wsp:val=&quot;0087051B&quot;/&gt;&lt;wsp:rsid wsp:val=&quot;008758FE&quot;/&gt;&lt;wsp:rsid wsp:val=&quot;0088008A&quot;/&gt;&lt;wsp:rsid wsp:val=&quot;00884B2B&quot;/&gt;&lt;wsp:rsid wsp:val=&quot;008B2F84&quot;/&gt;&lt;wsp:rsid wsp:val=&quot;008D1255&quot;/&gt;&lt;wsp:rsid wsp:val=&quot;008E7DD7&quot;/&gt;&lt;wsp:rsid wsp:val=&quot;008F42D8&quot;/&gt;&lt;wsp:rsid wsp:val=&quot;00925C73&quot;/&gt;&lt;wsp:rsid wsp:val=&quot;0093335A&quot;/&gt;&lt;wsp:rsid wsp:val=&quot;009400B2&quot;/&gt;&lt;wsp:rsid wsp:val=&quot;00946043&quot;/&gt;&lt;wsp:rsid wsp:val=&quot;00956F95&quot;/&gt;&lt;wsp:rsid wsp:val=&quot;00957A1C&quot;/&gt;&lt;wsp:rsid wsp:val=&quot;009647DB&quot;/&gt;&lt;wsp:rsid wsp:val=&quot;0096652E&quot;/&gt;&lt;wsp:rsid wsp:val=&quot;00995E44&quot;/&gt;&lt;wsp:rsid wsp:val=&quot;009975B6&quot;/&gt;&lt;wsp:rsid wsp:val=&quot;009D2741&quot;/&gt;&lt;wsp:rsid wsp:val=&quot;009E0793&quot;/&gt;&lt;wsp:rsid wsp:val=&quot;009E0E73&quot;/&gt;&lt;wsp:rsid wsp:val=&quot;009F105D&quot;/&gt;&lt;wsp:rsid wsp:val=&quot;009F1085&quot;/&gt;&lt;wsp:rsid wsp:val=&quot;009F4B62&quot;/&gt;&lt;wsp:rsid wsp:val=&quot;009F62AF&quot;/&gt;&lt;wsp:rsid wsp:val=&quot;00A01DB2&quot;/&gt;&lt;wsp:rsid wsp:val=&quot;00A132F1&quot;/&gt;&lt;wsp:rsid wsp:val=&quot;00A14712&quot;/&gt;&lt;wsp:rsid wsp:val=&quot;00A230A5&quot;/&gt;&lt;wsp:rsid wsp:val=&quot;00A3626F&quot;/&gt;&lt;wsp:rsid wsp:val=&quot;00A51921&quot;/&gt;&lt;wsp:rsid wsp:val=&quot;00A562A1&quot;/&gt;&lt;wsp:rsid wsp:val=&quot;00A67C9A&quot;/&gt;&lt;wsp:rsid wsp:val=&quot;00AB0D1A&quot;/&gt;&lt;wsp:rsid wsp:val=&quot;00AB591D&quot;/&gt;&lt;wsp:rsid wsp:val=&quot;00AC4844&quot;/&gt;&lt;wsp:rsid wsp:val=&quot;00AD545C&quot;/&gt;&lt;wsp:rsid wsp:val=&quot;00AD7125&quot;/&gt;&lt;wsp:rsid wsp:val=&quot;00AE7AA3&quot;/&gt;&lt;wsp:rsid wsp:val=&quot;00B06ED5&quot;/&gt;&lt;wsp:rsid wsp:val=&quot;00B17681&quot;/&gt;&lt;wsp:rsid wsp:val=&quot;00B54120&quot;/&gt;&lt;wsp:rsid wsp:val=&quot;00B65FF9&quot;/&gt;&lt;wsp:rsid wsp:val=&quot;00B7060B&quot;/&gt;&lt;wsp:rsid wsp:val=&quot;00B77CD5&quot;/&gt;&lt;wsp:rsid wsp:val=&quot;00B86320&quot;/&gt;&lt;wsp:rsid wsp:val=&quot;00B95E9E&quot;/&gt;&lt;wsp:rsid wsp:val=&quot;00BA27B1&quot;/&gt;&lt;wsp:rsid wsp:val=&quot;00BB46FE&quot;/&gt;&lt;wsp:rsid wsp:val=&quot;00BB5951&quot;/&gt;&lt;wsp:rsid wsp:val=&quot;00BB5970&quot;/&gt;&lt;wsp:rsid wsp:val=&quot;00BD0ABF&quot;/&gt;&lt;wsp:rsid wsp:val=&quot;00BD2C2B&quot;/&gt;&lt;wsp:rsid wsp:val=&quot;00BE2F9A&quot;/&gt;&lt;wsp:rsid wsp:val=&quot;00BF10AD&quot;/&gt;&lt;wsp:rsid wsp:val=&quot;00C03427&quot;/&gt;&lt;wsp:rsid wsp:val=&quot;00C1418D&quot;/&gt;&lt;wsp:rsid wsp:val=&quot;00C30896&quot;/&gt;&lt;wsp:rsid wsp:val=&quot;00C3220C&quot;/&gt;&lt;wsp:rsid wsp:val=&quot;00C36ACA&quot;/&gt;&lt;wsp:rsid wsp:val=&quot;00C402C9&quot;/&gt;&lt;wsp:rsid wsp:val=&quot;00C456F0&quot;/&gt;&lt;wsp:rsid wsp:val=&quot;00C515AB&quot;/&gt;&lt;wsp:rsid wsp:val=&quot;00C55341&quot;/&gt;&lt;wsp:rsid wsp:val=&quot;00C55CD5&quot;/&gt;&lt;wsp:rsid wsp:val=&quot;00C6374F&quot;/&gt;&lt;wsp:rsid wsp:val=&quot;00C65CC3&quot;/&gt;&lt;wsp:rsid wsp:val=&quot;00C81527&quot;/&gt;&lt;wsp:rsid wsp:val=&quot;00C92953&quot;/&gt;&lt;wsp:rsid wsp:val=&quot;00CA06CF&quot;/&gt;&lt;wsp:rsid wsp:val=&quot;00CD1A61&quot;/&gt;&lt;wsp:rsid wsp:val=&quot;00CD6385&quot;/&gt;&lt;wsp:rsid wsp:val=&quot;00D21507&quot;/&gt;&lt;wsp:rsid wsp:val=&quot;00D22EA3&quot;/&gt;&lt;wsp:rsid wsp:val=&quot;00D2658A&quot;/&gt;&lt;wsp:rsid wsp:val=&quot;00D4180F&quot;/&gt;&lt;wsp:rsid wsp:val=&quot;00D42D4F&quot;/&gt;&lt;wsp:rsid wsp:val=&quot;00D51941&quot;/&gt;&lt;wsp:rsid wsp:val=&quot;00D62B40&quot;/&gt;&lt;wsp:rsid wsp:val=&quot;00D734DB&quot;/&gt;&lt;wsp:rsid wsp:val=&quot;00DC7ECD&quot;/&gt;&lt;wsp:rsid wsp:val=&quot;00DD43CD&quot;/&gt;&lt;wsp:rsid wsp:val=&quot;00DD4628&quot;/&gt;&lt;wsp:rsid wsp:val=&quot;00E16D80&quot;/&gt;&lt;wsp:rsid wsp:val=&quot;00E17D70&quot;/&gt;&lt;wsp:rsid wsp:val=&quot;00E329C2&quot;/&gt;&lt;wsp:rsid wsp:val=&quot;00E37A75&quot;/&gt;&lt;wsp:rsid wsp:val=&quot;00E61444&quot;/&gt;&lt;wsp:rsid wsp:val=&quot;00E65EC9&quot;/&gt;&lt;wsp:rsid wsp:val=&quot;00E702DE&quot;/&gt;&lt;wsp:rsid wsp:val=&quot;00E72277&quot;/&gt;&lt;wsp:rsid wsp:val=&quot;00E92992&quot;/&gt;&lt;wsp:rsid wsp:val=&quot;00E97FA5&quot;/&gt;&lt;wsp:rsid wsp:val=&quot;00EA2555&quot;/&gt;&lt;wsp:rsid wsp:val=&quot;00EA45EA&quot;/&gt;&lt;wsp:rsid wsp:val=&quot;00EB0300&quot;/&gt;&lt;wsp:rsid wsp:val=&quot;00EB1279&quot;/&gt;&lt;wsp:rsid wsp:val=&quot;00EC4197&quot;/&gt;&lt;wsp:rsid wsp:val=&quot;00ED2EB1&quot;/&gt;&lt;wsp:rsid wsp:val=&quot;00EE0C15&quot;/&gt;&lt;wsp:rsid wsp:val=&quot;00F002FB&quot;/&gt;&lt;wsp:rsid wsp:val=&quot;00F033B1&quot;/&gt;&lt;wsp:rsid wsp:val=&quot;00F03E3D&quot;/&gt;&lt;wsp:rsid wsp:val=&quot;00F36678&quot;/&gt;&lt;wsp:rsid wsp:val=&quot;00F376D1&quot;/&gt;&lt;wsp:rsid wsp:val=&quot;00F46BBC&quot;/&gt;&lt;wsp:rsid wsp:val=&quot;00F50654&quot;/&gt;&lt;wsp:rsid wsp:val=&quot;00F56C49&quot;/&gt;&lt;wsp:rsid wsp:val=&quot;00F572F7&quot;/&gt;&lt;wsp:rsid wsp:val=&quot;00F83F84&quot;/&gt;&lt;wsp:rsid wsp:val=&quot;00F95956&quot;/&gt;&lt;wsp:rsid wsp:val=&quot;00FB251D&quot;/&gt;&lt;wsp:rsid wsp:val=&quot;00FB27C3&quot;/&gt;&lt;wsp:rsid wsp:val=&quot;00FC6FA8&quot;/&gt;&lt;wsp:rsid wsp:val=&quot;00FF78A9&quot;/&gt;&lt;/wsp:rsids&gt;&lt;/w:docPr&gt;&lt;w:body&gt;&lt;w:p wsp:rsidR=&quot;00000000&quot; wsp:rsidRDefault=&quot;00595B27&quot;&gt;&lt;m:oMathPara&gt;&lt;m:oMath&gt;&lt;m:d&gt;&lt;m:dPr&gt;&lt;m:begChr m:val=&quot;[&quot;/&gt;&lt;m:endChr m:val=&quot;]&quot;/&gt;&lt;m:ctrlPr&gt;&lt;w:rPr&gt;&lt;w:rFonts w:ascii=&quot;Cambria Math&quot; w:h-ansi=&quot;Cambria Math&quot;/&gt;&lt;wx:font wx:val=&quot;Cambria Math&quot;/&gt;&lt;w:sz w:val=&quot;24&quot;/&gt;&lt;w:sz-cs w:val=&quot;24&quot;/&gt;&lt;w:lang w:val=&quot;EN-US&quot;/&gt;&lt;/w:rPr&gt;&lt;/m:ctrlPr&gt;&lt;/m:dPr&gt;&lt;m:e&gt;&lt;m:m&gt;&lt;m:mPr&gt;&lt;m:mcs&gt;&lt;m:mc&gt;&lt;m:mcPr&gt;&lt;m:count m:val=&quot;5&quot;/&gt;&lt;m:mcJc m:val=&quot;center&quot;/&gt;&lt;/m:mcPr&gt;&lt;/m:mc&gt;&lt;/m:mcs&gt;&lt;m:ctrlPr&gt;&lt;w:rPr&gt;&lt;w:rFonts w:ascii=&quot;Cambria Math&quot; w:h-ansi=&quot;Cambria Math&quot;/&gt;&lt;wx:font wx:val=&quot;Cambria Math&quot;/&gt;&lt;w:sz w:val=&quot;24&quot;/&gt;&lt;w:sz-cs w:val=&quot;24&quot;/&gt;&lt;w:lang w:val=&quot;EN-US&quot;/&gt;&lt;/w:rPr&gt;&lt;/m:ctrlPr&gt;&lt;/m:mPr&gt;&lt;m:mr&gt;&lt;m:e&gt;&lt;m:sSubSup&gt;&lt;m:sSubSupPr&gt;&lt;m:ctrlPr&gt;&lt;w:rPr&gt;&lt;w:rFonts w:ascii=&quot;Cambria Math&quot; w:h-ansi=&quot;Cambria Math&quot;/&gt;&lt;wx:font wx:val=&quot;Cambria Math&quot;/&gt;&lt;w:sz w:val=&quot;24&quot;/&gt;&lt;w:sz-cs w:val=&quot;24&quot;/&gt;&lt;w:lang w:val=&quot;EN-US&quot;/&gt;&lt;/w:rPr&gt;&lt;/m:ctrlPr&gt;&lt;/m:sSubSupPr&gt;&lt;m:e&gt;&lt;m:r&gt;&lt;w:rPr&gt;&lt;w:rFonts w:ascii=&quot;Cambria Math&quot; w:h-ansi=&quot;Cambria Math&quot;/&gt;&lt;wx:font wx:val=&quot;Cambria Math&quot;/&gt;&lt;w:i/&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1&lt;/m:t&gt;&lt;/m:r&gt;&lt;/m:sub&gt;&lt;m:sup&gt;&lt;m:d&gt;&lt;m:dPr&gt;&lt;m:ctrlPr&gt;&lt;w:rPr&gt;&lt;w:rFonts w:ascii=&quot;Cambria Math&quot; w:h-ansi=&quot;Cambria Math&quot;/&gt;&lt;wx:font wx:val=&quot;Cambria Math&quot;/&gt;&lt;w:sz w:val=&quot;24&quot;/&gt;&lt;w:sz-cs w:val=&quot;24&quot;/&gt;&lt;w:lang w:val=&quot;EN-US&quot;/&gt;&lt;/w:rPr&gt;&lt;/m:ctrlPr&gt;&lt;/m:dPr&gt;&lt;m:e&gt;&lt;m:r&gt;&lt;m:rPr&gt;&lt;m:sty m:val=&quot;p&quot;/&gt;&lt;/m:rPr&gt;&lt;w:rPr&gt;&lt;w:rFonts w:ascii=&quot;Cambria Math&quot; w:h-ansi=&quot;Cambria Math&quot;/&gt;&lt;wx:font wx:val=&quot;Cambria Math&quot;/&gt;&lt;w:sz w:val=&quot;24&quot;/&gt;&lt;w:sz-cs w:val=&quot;24&quot;/&gt;&lt;w:lang w:val=&quot;EN-US&quot;/&gt;&lt;/w:rPr&gt;&lt;m:t&gt;1&lt;/m:t&gt;&lt;/m:r&gt;&lt;/m:e&gt;&lt;/m:d&gt;&lt;/m:sup&gt;&lt;/m:sSubSup&gt;&lt;/m:e&gt;&lt;m:e&gt;&lt;m:sSubSup&gt;&lt;m:sSubSupPr&gt;&lt;m:ctrlPr&gt;&lt;w:rPr&gt;&lt;w:rFonts w:ascii=&quot;Cambria Math&quot; w:h-ansi=&quot;Cambria Math&quot;/&gt;&lt;wx:font wx:val=&quot;Cambria Math&quot;/&gt;&lt;w:sz w:val=&quot;24&quot;/&gt;&lt;w:sz-cs w:val=&quot;24&quot;/&gt;&lt;w:lang w:val=&quot;EN-US&quot;/&gt;&lt;/w:rPr&gt;&lt;/m:ctrlPr&gt;&lt;/m:sSubSupPr&gt;&lt;m:e&gt;&lt;m:r&gt;&lt;w:rPr&gt;&lt;w:rFonts w:ascii=&quot;Cambria Math&quot; w:h-ansi=&quot;Cambria Math&quot;/&gt;&lt;wx:font wx:val=&quot;Cambria Math&quot;/&gt;&lt;w:i/&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1&lt;/m:t&gt;&lt;/m:r&gt;&lt;/m:sub&gt;&lt;m:sup&gt;&lt;m:d&gt;&lt;m:dPr&gt;&lt;m:ctrlPr&gt;&lt;w:rPr&gt;&lt;w:rFonts w:ascii=&quot;Cambria Math&quot; w:h-ansi=&quot;Cambria Math&quot;/&gt;&lt;wx:font wx:val=&quot;Cambria Math&quot;/&gt;&lt;w:sz w:val=&quot;24&quot;/&gt;&lt;w:sz-cs w:val=&quot;24&quot;/&gt;&lt;w:lang w:val=&quot;EN-US&quot;/&gt;&lt;/w:rPr&gt;&lt;/m:ctrlPr&gt;&lt;/m:dPr&gt;&lt;m:e&gt;&lt;m:r&gt;&lt;m:rPr&gt;&lt;m:sty m:val=&quot;p&quot;/&gt;&lt;/m:rPr&gt;&lt;w:rPr&gt;&lt;w:rFonts w:ascii=&quot;Cambria Math&quot; w:h-ansi=&quot;Cambria Math&quot;/&gt;&lt;wx:font wx:val=&quot;Cambria Math&quot;/&gt;&lt;w:sz w:val=&quot;24&quot;/&gt;&lt;w:sz-cs w:val=&quot;24&quot;/&gt;&lt;w:lang w:val=&quot;EN-US&quot;/&gt;&lt;/w:rPr&gt;&lt;m:t&gt;2&lt;/m:t&gt;&lt;/m:r&gt;&lt;/m:e&gt;&lt;/m:d&gt;&lt;/m:sup&gt;&lt;/m:sSubSup&gt;&lt;/m:e&gt;&lt;m:e&gt;&lt;m:sSubSup&gt;&lt;m:sSubSupPr&gt;&lt;m:ctrlPr&gt;&lt;w:rPr&gt;&lt;w:rFonts w:ascii=&quot;Cambria Math&quot; w:h-ansi=&quot;Cambria Math&quot;/&gt;&lt;wx:font wx:val=&quot;Cambria Math&quot;/&gt;&lt;w:sz w:val=&quot;24&quot;/&gt;&lt;w:sz-cs w:val=&quot;24&quot;/&gt;&lt;w:lang w:val=&quot;EN-US&quot;/&gt;&lt;/w:rPr&gt;&lt;/m:ctrlPr&gt;&lt;/m:sSubSupPr&gt;&lt;m:e&gt;&lt;m:r&gt;&lt;w:rPr&gt;&lt;w:rFonts w:ascii=&quot;Cambria Math&quot; w:h-ansi=&quot;Cambria Math&quot;/&gt;&lt;wx:font wx:val=&quot;Cambria Math&quot;/&gt;&lt;w:i/&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1&lt;/m:t&gt;&lt;/m:r&gt;&lt;/m:sub&gt;&lt;m:sup&gt;&lt;m:d&gt;&lt;m:dPr&gt;&lt;m:ctrlPr&gt;&lt;w:rPr&gt;&lt;w:rFonts w:ascii=&quot;Cambria Math&quot; w:h-ansi=&quot;Cambria Math&quot;/&gt;&lt;wx:font wx:val=&quot;Cambria Math&quot;/&gt;&lt;w:sz w:val=&quot;24&quot;/&gt;&lt;w:sz-cs w:val=&quot;24&quot;/&gt;&lt;w:lang w:val=&quot;EN-US&quot;/&gt;&lt;/w:rPr&gt;&lt;/m:ctrlPr&gt;&lt;/m:dPr&gt;&lt;m:e&gt;&lt;m:r&gt;&lt;m:rPr&gt;&lt;m:sty m:val=&quot;p&quot;/&gt;&lt;/m:rPr&gt;&lt;w:rPr&gt;&lt;w:rFonts w:ascii=&quot;Cambria Math&quot; w:h-ansi=&quot;Cambria Math&quot;/&gt;&lt;wx:font wx:val=&quot;Cambria Math&quot;/&gt;&lt;w:sz w:val=&quot;24&quot;/&gt;&lt;w:sz-cs w:val=&quot;24&quot;/&gt;&lt;w:lang w:val=&quot;EN-US&quot;/&gt;&lt;/w:rPr&gt;&lt;m:t&gt;3&lt;/m:t&gt;&lt;/m:r&gt;&lt;/m:e&gt;&lt;/m:d&gt;&lt;/m:sup&gt;&lt;/m:sSubSup&gt;&lt;/m:e&gt;&lt;m:e&gt;&lt;m:r&gt;&lt;m:rPr&gt;&lt;m:sty m:val=&quot;p&quot;/&gt;&lt;/m:rPr&gt;&lt;w:rPr&gt;&lt;w:rFonts w:ascii=&quot;Cambria Math&quot; w:h-ansi=&quot;Cambria Math&quot;/&gt;&lt;wx:font wx:val=&quot;Cambria Math&quot;/&gt;&lt;w:sz w:val=&quot;24&quot;/&gt;&lt;w:sz-cs w:val=&quot;24&quot;/&gt;&lt;w:lang w:val=&quot;EN-US&quot;/&gt;&lt;/w:rPr&gt;&lt;m:t&gt;?‹?&lt;/m:t&gt;&lt;/m:r&gt;&lt;/m:e&gt;&lt;m:e&gt;&lt;m:sSubSup&gt;&lt;m:sSubSupPr&gt;&lt;m:ctrlPr&gt;&lt;w:rPr&gt;&lt;w:rFonts w:ascii=&quot;Cambria Math&quot; w:h-ansi=&quot;Cambria Math&quot;/&gt;&lt;wx:font wx:val=&quot;Cambria Math&quot;/&gt;&lt;w:sz w:val=&quot;24&quot;/&gt;&lt;w:sz-cs w:val=&quot;24&quot;/&gt;&lt;w:lang w:val=&quot;EN-US&quot;/&gt;&lt;/w:rPr&gt;&lt;/m:ctrlPr&gt;&lt;/m:sSubSupPr&gt;&lt;m:e&gt;&lt;m:r&gt;&lt;w:rPr&gt;&lt;w:rFonts w:ascii=&quot;Cambria Math&quot; w:h-ansi=&quot;Cambria Math&quot;/&gt;&lt;wx:font wx:val=&quot;Cambria Math&quot;/&gt;&lt;w:i/&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1&lt;/m:t&gt;&lt;/m:r&gt;&lt;/m:sub&gt;&lt;m:sup&gt;&lt;m:d&gt;&lt;m:dPr&gt;&lt;m:ctrlPr&gt;&lt;w:rPr&gt;&lt;w:rFonts w:ascii=&quot;Cambria Math&quot; w:h-ansi=&quot;Cambria Math&quot;/&gt;&lt;wx:font wx:val=&quot;Cambria Math&quot;/&gt;&lt;w:sz w:val=&quot;24&quot;/&gt;&lt;w:sz-cs w:val=&quot;24&quot;/&gt;&lt;w:lang w:val=&quot;EN-US&quot;/&gt;&lt;/w:rPr&gt;&lt;/m:ctrlPr&gt;&lt;/m:dPr&gt;&lt;m:e&gt;&lt;m:r&gt;&lt;w:rPr&gt;&lt;w:rFonts w:ascii=&quot;Cambria Math&quot; w:h-ansi=&quot;Cambria Math&quot;/&gt;&lt;wx:font wx:val=&quot;Cambria Math&quot;/&gt;&lt;w:i/&gt;&lt;w:sz w:val=&quot;24&quot;/&gt;&lt;w:sz-cs w:val=&quot;24&quot;/&gt;&lt;w:lang w:val=&quot;EN-US&quot;/&gt;&lt;/w:rPr&gt;&lt;m:t&gt;T&lt;/m:t&gt;&lt;/m:r&gt;&lt;/m:e&gt;&lt;/m:d&gt;&lt;/m:sup&gt;&lt;/m:sSubSup&gt;&lt;/m:e&gt;&lt;/m:mr&gt;&lt;m:mr&gt;&lt;m:e&gt;&lt;m:sSubSup&gt;&lt;m:sSubSupPr&gt;&lt;m:ctrlPr&gt;&lt;w:rPr&gt;&lt;w:rFonts w:ascii=&quot;Cambria Math&quot; w:h-ansi=&quot;Cambria Math&quot;/&gt;&lt;wx:font wx:val=&quot;Cambria Math&quot;/&gt;&lt;w:sz w:val=&quot;24&quot;/&gt;&lt;w:sz-cs w:val=&quot;24&quot;/&gt;&lt;w:lang w:val=&quot;EN-US&quot;/&gt;&lt;/w:rPr&gt;&lt;/m:ctrlPr&gt;&lt;/m:sSubSupPr&gt;&lt;m:e&gt;&lt;m:r&gt;&lt;w:rPr&gt;&lt;w:rFonts w:ascii=&quot;Cambria Math&quot; w:h-ansi=&quot;Cambria Math&quot;/&gt;&lt;wx:font wx:val=&quot;Cambria Math&quot;/&gt;&lt;w:i/&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2&lt;/m:t&gt;&lt;/m:r&gt;&lt;/m:sub&gt;&lt;m:sup&gt;&lt;m:d&gt;&lt;m:dPr&gt;&lt;m:ctrlPr&gt;&lt;w:rPr&gt;&lt;w:rFonts w:ascii=&quot;Cambria Math&quot; w:h-ansi=&quot;Cambria Math&quot;/&gt;&lt;wx:font wx:val=&quot;Cambria Math&quot;/&gt;&lt;w:sz w:val=&quot;24&quot;/&gt;&lt;w:sz-cs w:val=&quot;24&quot;/&gt;&lt;w:lang w:val=&quot;EN-US&quot;/&gt;&lt;/w:rPr&gt;&lt;/m:ctrlPr&gt;&lt;/m:dPr&gt;&lt;m:e&gt;&lt;m:r&gt;&lt;m:rPr&gt;&lt;m:sty m:val=&quot;p&quot;/&gt;&lt;/m:rPr&gt;&lt;w:rPr&gt;&lt;w:rFonts w:ascii=&quot;Cambria Math&quot; w:h-ansi=&quot;Cambria Math&quot;/&gt;&lt;wx:font wx:val=&quot;Cambria Math&quot;/&gt;&lt;w:sz w:val=&quot;24&quot;/&gt;&lt;w:sz-cs w:val=&quot;24&quot;/&gt;&lt;w:lang w:val=&quot;EN-US&quot;/&gt;&lt;/w:rPr&gt;&lt;m:t&gt;1&lt;/m:t&gt;&lt;/m:r&gt;&lt;/m:e&gt;&lt;/m:d&gt;&lt;/m:sup&gt;&lt;/m:sSubSup&gt;&lt;/m:e&gt;&lt;m:e&gt;&lt;m:sSubSup&gt;&lt;m:sSubSupPr&gt;&lt;m:ctrlPr&gt;&lt;w:rPr&gt;&lt;w:rFonts w:ascii=&quot;Cambria Math&quot; w:h-ansi=&quot;Cambria Math&quot;/&gt;&lt;wx:font wx:val=&quot;Cambria Math&quot;/&gt;&lt;w:sz w:val=&quot;24&quot;/&gt;&lt;w:sz-cs w:val=&quot;24&quot;/&gt;&lt;w:lang w:val=&quot;EN-US&quot;/&gt;&lt;/w:rPr&gt;&lt;/m:ctrlPr&gt;&lt;/m:sSubSupPr&gt;&lt;m:e&gt;&lt;m:r&gt;&lt;w:rPr&gt;&lt;w:rFonts w:ascii=&quot;Cambria Math&quot; w:h-ansi=&quot;Cambria Math&quot;/&gt;&lt;wx:font wx:val=&quot;Cambria Math&quot;/&gt;&lt;w:i/&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2&lt;/m:t&gt;&lt;/m:r&gt;&lt;/m:sub&gt;&lt;m:sup&gt;&lt;m:d&gt;&lt;m:dPr&gt;&lt;m:ctrlPr&gt;&lt;w:rPr&gt;&lt;w:rFonts w:ascii=&quot;Cambria Math&quot; w:h-ansi=&quot;Cambria Math&quot;/&gt;&lt;wx:font wx:val=&quot;Cambria Math&quot;/&gt;&lt;w:sz w:val=&quot;24&quot;/&gt;&lt;w:sz-cs w:val=&quot;24&quot;/&gt;&lt;w:lang w:val=&quot;EN-US&quot;/&gt;&lt;/w:rPr&gt;&lt;/m:ctrlPr&gt;&lt;/m:dPr&gt;&lt;m:e&gt;&lt;m:r&gt;&lt;m:rPr&gt;&lt;m:sty m:val=&quot;p&quot;/&gt;&lt;/m:rPr&gt;&lt;w:rPr&gt;&lt;w:rFonts w:ascii=&quot;Cambria Math&quot; w:h-ansi=&quot;Cambria Math&quot;/&gt;&lt;wx:font wx:val=&quot;Cambria Math&quot;/&gt;&lt;w:sz w:val=&quot;24&quot;/&gt;&lt;w:sz-cs w:val=&quot;24&quot;/&gt;&lt;w:lang w:val=&quot;EN-US&quot;/&gt;&lt;/w:rPr&gt;&lt;m:t&gt;2&lt;/m:t&gt;&lt;/m:r&gt;&lt;/m:e&gt;&lt;/m:d&gt;&lt;/m:sup&gt;&lt;/m:sSubSup&gt;&lt;/m:e&gt;&lt;m:e&gt;&lt;m:sSubSup&gt;&lt;m:sSubSupPr&gt;&lt;m:ctrlPr&gt;&lt;w:rPr&gt;&lt;w:rFonts w:ascii=&quot;Cambria Math&quot; w:h-ansi=&quot;Cambria Math&quot;/&gt;&lt;wx:font wx:val=&quot;Cambria Math&quot;/&gt;&lt;w:sz w:val=&quot;24&quot;/&gt;&lt;w:sz-cs w:val=&quot;24&quot;/&gt;&lt;w:lang w:val=&quot;EN-US&quot;/&gt;&lt;/w:rPr&gt;&lt;/m:ctrlPr&gt;&lt;/m:sSubSupPr&gt;&lt;m:e&gt;&lt;m:r&gt;&lt;w:rPr&gt;&lt;w:rFonts w:ascii=&quot;Cambria Math&quot; w:h-ansi=&quot;Cambria Math&quot;/&gt;&lt;wx:font wx:val=&quot;Cambria Math&quot;/&gt;&lt;w:i/&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2&lt;/m:t&gt;&lt;/m:r&gt;&lt;/m:sub&gt;&lt;m:sup&gt;&lt;m:d&gt;&lt;m:dPr&gt;&lt;m:ctrlPr&gt;&lt;w:rPr&gt;&lt;w:rFonts w:ascii=&quot;Cambria Math&quot; w:h-ansi=&quot;Cambria Math&quot;/&gt;&lt;wx:font wx:val=&quot;Cambria Math&quot;/&gt;&lt;w:sz w:val=&quot;24&quot;/&gt;&lt;w:sz-cs w:val=&quot;24&quot;/&gt;&lt;w:lang w:val=&quot;EN-US&quot;/&gt;&lt;/w:rPr&gt;&lt;/m:ctrlPr&gt;&lt;/m:dPr&gt;&lt;m:e&gt;&lt;m:r&gt;&lt;m:rPr&gt;&lt;m:sty m:val=&quot;p&quot;/&gt;&lt;/m:rPr&gt;&lt;w:rPr&gt;&lt;w:rFonts w:ascii=&quot;Cambria Math&quot; w:h-ansi=&quot;Cambria Math&quot;/&gt;&lt;wx:font wx:val=&quot;Cambria Math&quot;/&gt;&lt;w:sz w:val=&quot;24&quot;/&gt;&lt;w:sz-cs w:val=&quot;24&quot;/&gt;&lt;w:lang w:val=&quot;EN-US&quot;/&gt;&lt;/w:rPr&gt;&lt;m:t&gt;3&lt;/m:t&gt;&lt;/m:r&gt;&lt;/m:e&gt;&lt;/m:d&gt;&lt;/m:sup&gt;&lt;/m:sSubSup&gt;&lt;/m:e&gt;&lt;m:e&gt;&lt;m:r&gt;&lt;m:rPr&gt;&lt;m:sty m:val=&quot;p&quot;/&gt;&lt;/m:rPr&gt;&lt;w:rPr&gt;&lt;w:rFonts w:ascii=&quot;Cambria Math&quot; w:h-ansi=&quot;Cambria Math&quot;/&gt;&lt;wx:font wx:val=&quot;Cambria Math&quot;/&gt;&lt;w:sz w:val=&quot;24&quot;/&gt;&lt;w:sz-cs w:val=&quot;24&quot;/&gt;&lt;w:lang w:val=&quot;EN-US&quot;/&gt;&lt;/w:rPr&gt;&lt;m:t&gt;?‹?&lt;/m:t&gt;&lt;/m:r&gt;&lt;/m:e&gt;&lt;m:e&gt;&lt;m:sSubSup&gt;&lt;m:sSubSupPr&gt;&lt;m:ctrlPr&gt;&lt;w:rPr&gt;&lt;w:rFonts w:ascii=&quot;Cambria Math&quot; w:h-ansi=&quot;Cambria Math&quot;/&gt;&lt;wx:font wx:val=&quot;Cambria Math&quot;/&gt;&lt;w:sz w:val=&quot;24&quot;/&gt;&lt;w:sz-cs w:val=&quot;24&quot;/&gt;&lt;w:lang w:val=&quot;EN-US&quot;/&gt;&lt;/w:rPr&gt;&lt;/m:ctrlPr&gt;&lt;/m:sSubSupPr&gt;&lt;m:e&gt;&lt;m:r&gt;&lt;w:rPr&gt;&lt;w:rFonts w:ascii=&quot;Cambria Math&quot; w:h-ansi=&quot;Cambria Math&quot;/&gt;&lt;wx:font wx:val=&quot;Cambria Math&quot;/&gt;&lt;w:i/&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2&lt;/m:t&gt;&lt;/m:r&gt;&lt;/m:sub&gt;&lt;m:sup&gt;&lt;m:d&gt;&lt;m:dPr&gt;&lt;m:ctrlPr&gt;&lt;w:rPr&gt;&lt;w:rFonts w:ascii=&quot;Cambria Math&quot; w:h-ansi=&quot;Cambria Math&quot;/&gt;&lt;wx:font wx:val=&quot;Cambria Math&quot;/&gt;&lt;w:sz w:val=&quot;24&quot;/&gt;&lt;w:sz-cs w:val=&quot;24&quot;/&gt;&lt;w:lang w:val=&quot;EN-US&quot;/&gt;&lt;/w:rPr&gt;&lt;/m:ctrlPr&gt;&lt;/m:dPr&gt;&lt;m:e&gt;&lt;m:r&gt;&lt;w:rPr&gt;&lt;w:rFonts w:ascii=&quot;Cambria Math&quot; w:h-ansi=&quot;Cambria Math&quot;/&gt;&lt;wx:font wx:val=&quot;Cambria Math&quot;/&gt;&lt;w:i/&gt;&lt;w:sz w:val=&quot;24&quot;/&gt;&lt;w:sz-cs w:val=&quot;24&quot;/&gt;&lt;w:lang w:val=&quot;EN-US&quot;/&gt;&lt;/w:rPr&gt;&lt;m:t&gt;T&lt;/m:t&gt;&lt;/m:r&gt;&lt;/m:e&gt;&lt;/m:d&gt;&lt;/m:sup&gt;&lt;/m:sSubSup&gt;&lt;/m:e&gt;&lt;/m:mr&gt;&lt;m:mr&gt;&lt;m:e&gt;&lt;m:sSubSup&gt;&lt;m:sSubSupPr&gt;&lt;m:ctrlPr&gt;&lt;w:rPr&gt;&lt;w:rFonts w:ascii=&quot;Cambria Math&quot; w:h-ansi=&quot;Cambria Math&quot;/&gt;&lt;wx:font wx:val=&quot;Cambria Math&quot;/&gt;&lt;w:sz w:val=&quot;24&quot;/&gt;&lt;w:sz-cs w:val=&quot;24&quot;/&gt;&lt;w:lang w:val=&quot;EN-US&quot;/&gt;&lt;/w:rPr&gt;&lt;/m:ctrlPr&gt;&lt;/m:sSubSupPr&gt;&lt;m:e&gt;&lt;m:r&gt;&lt;w:rPr&gt;&lt;w:rFonts w:ascii=&quot;Cambria Math&quot; w:h-ansi=&quot;Cambria Math&quot;/&gt;&lt;wx:font wx:val=&quot;Cambria Math&quot;/&gt;&lt;w:i/&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3&lt;/m:t&gt;&lt;/m:r&gt;&lt;/m:sub&gt;&lt;m:sup&gt;&lt;m:d&gt;&lt;m:dPr&gt;&lt;m:ctrlPr&gt;&lt;w:rPr&gt;&lt;w:rFonts w:ascii=&quot;Cambria Math&quot; w:h-ansi=&quot;Cambria Math&quot;/&gt;&lt;wx:font wx:val=&quot;Cambria Math&quot;/&gt;&lt;w:sz w:val=&quot;24&quot;/&gt;&lt;w:sz-cs w:val=&quot;24&quot;/&gt;&lt;w:lang w:val=&quot;EN-US&quot;/&gt;&lt;/w:rPr&gt;&lt;/m:ctrlPr&gt;&lt;/m:dPr&gt;&lt;m:e&gt;&lt;m:r&gt;&lt;m:rPr&gt;&lt;m:sty m:val=&quot;p&quot;/&gt;&lt;/m:rPr&gt;&lt;w:rPr&gt;&lt;w:rFonts w:ascii=&quot;Cambria Math&quot; w:h-ansi=&quot;Cambria Math&quot;/&gt;&lt;wx:font wx:val=&quot;Cambria Math&quot;/&gt;&lt;w:sz w:val=&quot;24&quot;/&gt;&lt;w:sz-cs w:val=&quot;24&quot;/&gt;&lt;w:lang w:val=&quot;EN-US&quot;/&gt;&lt;/w:rPr&gt;&lt;m:t&gt;1&lt;/m:t&gt;&lt;/m:r&gt;&lt;/m:e&gt;&lt;/m:d&gt;&lt;/m:sup&gt;&lt;/m:sSubSup&gt;&lt;/m:e&gt;&lt;m:e&gt;&lt;m:sSubSup&gt;&lt;m:sSubSupPr&gt;&lt;m:ctrlPr&gt;&lt;w:rPr&gt;&lt;w:rFonts w:ascii=&quot;Cambria Math&quot; w:h-ansi=&quot;Cambria Math&quot;/&gt;&lt;wx:font wx:val=&quot;Cambria Math&quot;/&gt;&lt;w:sz w:val=&quot;24&quot;/&gt;&lt;w:sz-cs w:val=&quot;24&quot;/&gt;&lt;w:lang w:val=&quot;EN-US&quot;/&gt;&lt;/w:rPr&gt;&lt;/m:ctrlPr&gt;&lt;/m:sSubSupPr&gt;&lt;m:e&gt;&lt;m:r&gt;&lt;w:rPr&gt;&lt;w:rFonts w:ascii=&quot;Cambria Math&quot; w:h-ansi=&quot;Cambria Math&quot;/&gt;&lt;wx:font wx:val=&quot;Cambria Math&quot;/&gt;&lt;w:i/&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3&lt;/m:t&gt;&lt;/m:r&gt;&lt;/m:sub&gt;&lt;m:sup&gt;&lt;m:d&gt;&lt;m:dPr&gt;&lt;m:ctrlPr&gt;&lt;w:rPr&gt;&lt;w:rFonts w:ascii=&quot;Cambria Math&quot; w:h-ansi=&quot;Cambria Math&quot;/&gt;&lt;wx:font wx:val=&quot;Cambria Math&quot;/&gt;&lt;w:sz w:val=&quot;24&quot;/&gt;&lt;w:sz-cs w:val=&quot;24&quot;/&gt;&lt;w:lang w:val=&quot;EN-US&quot;/&gt;&lt;/w:rPr&gt;&lt;/m:ctrlPr&gt;&lt;/m:dPr&gt;&lt;m:e&gt;&lt;m:r&gt;&lt;m:rPr&gt;&lt;m:sty m:val=&quot;p&quot;/&gt;&lt;/m:rPr&gt;&lt;w:rPr&gt;&lt;w:rFonts w:ascii=&quot;Cambria Math&quot; w:h-ansi=&quot;Cambria Math&quot;/&gt;&lt;wx:font wx:val=&quot;Cambria Math&quot;/&gt;&lt;w:sz w:val=&quot;24&quot;/&gt;&lt;w:sz-cs w:val=&quot;24&quot;/&gt;&lt;w:lang w:val=&quot;EN-US&quot;/&gt;&lt;/w:rPr&gt;&lt;m:t&gt;2&lt;/m:t&gt;&lt;/m:r&gt;&lt;/m:e&gt;&lt;/m:d&gt;&lt;/m:sup&gt;&lt;/m:sSubSup&gt;&lt;/m:e&gt;&lt;m:e&gt;&lt;m:sSubSup&gt;&lt;m:sSubSupPr&gt;&lt;m:ctrlPr&gt;&lt;w:rPr&gt;&lt;w:rFonts w:ascii=&quot;Cambria Math&quot; w:h-ansi=&quot;Cambria Math&quot;/&gt;&lt;wx:font wx:val=&quot;Cambria Math&quot;/&gt;&lt;w:sz w:val=&quot;24&quot;/&gt;&lt;w:sz-cs w:val=&quot;24&quot;/&gt;&lt;w:lang w:val=&quot;EN-US&quot;/&gt;&lt;/w:rPr&gt;&lt;/m:ctrlPr&gt;&lt;/m:sSubSupPr&gt;&lt;m:e&gt;&lt;m:r&gt;&lt;w:rPr&gt;&lt;w:rFonts w:ascii=&quot;Cambria Math&quot; w:h-ansi=&quot;Cambria Math&quot;/&gt;&lt;wx:font wx:val=&quot;Cambria Math&quot;/&gt;&lt;w:i/&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3&lt;/m:t&gt;&lt;/m:r&gt;&lt;/m:sub&gt;&lt;m:sup&gt;&lt;m:d&gt;&lt;m:dPr&gt;&lt;m:ctrlPr&gt;&lt;w:rPr&gt;&lt;w:rFonts w:ascii=&quot;Cambria Math&quot; w:h-ansi=&quot;Cambria Math&quot;/&gt;&lt;wx:font wx:val=&quot;Cambria Math&quot;/&gt;&lt;w:sz w:val=&quot;24&quot;/&gt;&lt;w:sz-cs w:val=&quot;24&quot;/&gt;&lt;w:lang w:val=&quot;EN-US&quot;/&gt;&lt;/w:rPr&gt;&lt;/m:ctrlPr&gt;&lt;/m:dPr&gt;&lt;m:e&gt;&lt;m:r&gt;&lt;m:rPr&gt;&lt;m:sty m:val=&quot;p&quot;/&gt;&lt;/m:rPr&gt;&lt;w:rPr&gt;&lt;w:rFonts w:ascii=&quot;Cambria Math&quot; w:h-ansi=&quot;Cambria Math&quot;/&gt;&lt;wx:font wx:val=&quot;Cambria Math&quot;/&gt;&lt;w:sz w:val=&quot;24&quot;/&gt;&lt;w:sz-cs w:val=&quot;24&quot;/&gt;&lt;w:lang w:val=&quot;EN-US&quot;/&gt;&lt;/w:rPr&gt;&lt;m:t&gt;3&lt;/m:t&gt;&lt;/m:r&gt;&lt;/m:e&gt;&lt;/m:d&gt;&lt;/m:sup&gt;&lt;/m:sSubSup&gt;&lt;/m:e&gt;&lt;m:e&gt;&lt;m:r&gt;&lt;m:rPr&gt;&lt;m:sty m:val=&quot;p&quot;/&gt;&lt;/m:rPr&gt;&lt;w:rPr&gt;&lt;w:rFonts w:ascii=&quot;Cambria Math&quot; w:h-ansi=&quot;Cambria Math&quot;/&gt;&lt;wx:font wx:val=&quot;Cambria Math&quot;/&gt;&lt;w:sz w:val=&quot;24&quot;/&gt;&lt;w:sz-cs w:val=&quot;24&quot;/&gt;&lt;w:lang w:val=&quot;EN-US&quot;/&gt;&lt;/w:rPr&gt;&lt;m:t&gt;?‹?&lt;/m:t&gt;&lt;/m:r&gt;&lt;/m:e&gt;&lt;m:e&gt;&lt;m:sSubSup&gt;&lt;m:sSubSupPr&gt;&lt;m:ctrlPr&gt;&lt;w:rPr&gt;&lt;w:rFonts w:ascii=&quot;Cambria Math&quot; w:h-ansi=&quot;Cambria Math&quot;/&gt;&lt;wx:font wx:val=&quot;Cambria Math&quot;/&gt;&lt;w:sz w:val=&quot;24&quot;/&gt;&lt;w:sz-cs w:val=&quot;24&quot;/&gt;&lt;w:lang w:val=&quot;EN-US&quot;/&gt;&lt;/w:rPr&gt;&lt;/m:ctrlPr&gt;&lt;/m:sSubSupPr&gt;&lt;m:e&gt;&lt;m:r&gt;&lt;w:rPr&gt;&lt;w:rFonts w:ascii=&quot;Cambria Math&quot; w:h-ansi=&quot;Cambria Math&quot;/&gt;&lt;wx:font wx:val=&quot;Cambria Math&quot;/&gt;&lt;w:i/&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3&lt;/m:t&gt;&lt;/m:r&gt;&lt;/m:sub&gt;&lt;m:sup&gt;&lt;m:d&gt;&lt;m:dPr&gt;&lt;m:ctrlPr&gt;&lt;w:rPr&gt;&lt;w:rFonts w:ascii=&quot;Cambria Math&quot; w:h-ansi=&quot;Cambria Math&quot;/&gt;&lt;wx:font wx:val=&quot;Cambria Math&quot;/&gt;&lt;w:sz w:val=&quot;24&quot;/&gt;&lt;w:sz-cs w:val=&quot;24&quot;/&gt;&lt;w:lang w:val=&quot;EN-US&quot;/&gt;&lt;/w:rPr&gt;&lt;/m:ctrlPr&gt;&lt;/m:dPr&gt;&lt;m:e&gt;&lt;m:r&gt;&lt;w:rPr&gt;&lt;w:rFonts w:ascii=&quot;Cambria Math&quot; w:h-ansi=&quot;Cambria Math&quot;/&gt;&lt;wx:font wx:val=&quot;Cambria Math&quot;/&gt;&lt;w:i/&gt;&lt;w:sz w:val=&quot;24&quot;/&gt;&lt;w:sz-cs w:val=&quot;24&quot;/&gt;&lt;w:lang w:val=&quot;EN-US&quot;/&gt;&lt;/w:rPr&gt;&lt;m:t&gt;T&lt;/m:t&gt;&lt;/m:r&gt;&lt;/m:e&gt;&lt;/m:d&gt;&lt;/m:sup&gt;&lt;/m:sSubSup&gt;&lt;/m:e&gt;&lt;/m:mr&gt;&lt;m:mr&gt;&lt;m:e&gt;&lt;m:r&gt;&lt;m:rPr&gt;&lt;m:sty m:val=&quot;p&quot;/&gt;&lt;/m:rPr&gt;&lt;w:rPr&gt;&lt;w:rFonts w:ascii=&quot;Cambria Math&quot; w:h-ansi=&quot;Cambria Math&quot;/&gt;&lt;wx:font wx:val=&quot;Cambria Math&quot;/&gt;&lt;w:sz w:val=&quot;24&quot;/&gt;&lt;w:sz-cs w:val=&quot;24&quot;/&gt;&lt;w:lang w:val=&quot;EN-US&quot;/&gt;&lt;/w:rPr&gt;&lt;m:t&gt;?‹®&lt;/m:t&gt;&lt;/m:r&gt;&lt;/m:e&gt;&lt;m:e&gt;&lt;m:r&gt;&lt;m:rPr&gt;&lt;m:sty m:val=&quot;p&quot;/&gt;&lt;/m:rPr&gt;&lt;w:rPr&gt;&lt;w:rFonts w:ascii=&quot;Cambria Math&quot; w:h-ansi=&quot;Cambria Math&quot;/&gt;&lt;wx:font wx:val=&quot;Cambria Math&quot;/&gt;&lt;w:sz w:val=&quot;24&quot;/&gt;&lt;w:sz-cs w:val=&quot;24&quot;/&gt;&lt;w:lang w:val=&quot;EN-US&quot;/&gt;&lt;/w:rPr&gt;&lt;m:t&gt;?‹®&lt;/m:t&gt;&lt;/m:r&gt;&lt;/m:e&gt;&lt;m:e&gt;&lt;m:r&gt;&lt;m:rPr&gt;&lt;m:sty m:val=&quot;p&quot;/&gt;&lt;/m:rPr&gt;&lt;w:rPr&gt;&lt;w:rFonts w:ascii=&quot;Cambria Math&quot; w:h-ansi=&quot;Cambria Math&quot;/&gt;&lt;wx:font wx:val=&quot;Cambria Math&quot;/&gt;&lt;w:sz w:val=&quot;24&quot;/&gt;&lt;w:sz-cs w:val=&quot;24&quot;/&gt;&lt;w:lang w:val=&quot;EN-US&quot;/&gt;&lt;/w:rPr&gt;&lt;m:t&gt;?‹®&lt;/m:t&gt;&lt;/m:r&gt;&lt;/m:e&gt;&lt;m:e&gt;&lt;m:r&gt;&lt;m:rPr&gt;&lt;m:sty m:val=&quot;p&quot;/&gt;&lt;/m:rPr&gt;&lt;w:rPr&gt;&lt;w:rFonts w:ascii=&quot;Cambria Math&quot; w:h-ansi=&quot;Cambria Math&quot;/&gt;&lt;wx:font wx:val=&quot;Cambria Math&quot;/&gt;&lt;w:sz w:val=&quot;24&quot;/&gt;&lt;w:sz-cs w:val=&quot;24&quot;/&gt;&lt;w:lang w:val=&quot;EN-US&quot;/&gt;&lt;/w:rPr&gt;&lt;m:t&gt;?‹±&lt;/m:t&gt;&lt;/m:r&gt;&lt;/m:e&gt;&lt;m:e&gt;&lt;m:r&gt;&lt;m:rPr&gt;&lt;m:sty m:val=&quot;p&quot;/&gt;&lt;/m:rPr&gt;&lt;w:rPr&gt;&lt;w:rFonts w:ascii=&quot;Cambria Math&quot; w:h-ansi=&quot;Cambria Math&quot;/&gt;&lt;wx:font wx:val=&quot;Cambria Math&quot;/&gt;&lt;w:sz w:val=&quot;24&quot;/&gt;&lt;w:sz-cs w:val=&quot;24&quot;/&gt;&lt;w:lang w:val=&quot;EN-US&quot;/&gt;&lt;/w:rPr&gt;&lt;m:t&gt;?‹®&lt;/m:t&gt;&lt;/m:r&gt;&lt;/m:e&gt;&lt;/m:mr&gt;&lt;m:mr&gt;&lt;m:e&gt;&lt;m:sSubSup&gt;&lt;m:sSubSupPr&gt;&lt;m:ctrlPr&gt;&lt;w:rPr&gt;&lt;w:rFonts w:ascii=&quot;Cambria Math&quot; w:h-ansi=&quot;Cambria Math&quot;/&gt;&lt;wx:font wx:val=&quot;Cambria Math&quot;/&gt;&lt;w:sz w:val=&quot;24&quot;/&gt;&lt;w:sz-cs w:val=&quot;24&quot;/&gt;&lt;w:lang w:val=&quot;EN-US&quot;/&gt;&lt;/w:rPr&gt;&lt;/m:ctrlPr&gt;&lt;/m:sSubSupPr&gt;&lt;m:e&gt;&lt;m:r&gt;&lt;w:rPr&gt;&lt;w:rFonts w:ascii=&quot;Cambria Math&quot; w:h-ansi=&quot;Cambria Math&quot;/&gt;&lt;wx:font wx:val=&quot;Cambria Math&quot;/&gt;&lt;w:i/&gt;&lt;w:sz w:val=&quot;24&quot;/&gt;&lt;w:sz-cs w:val=&quot;24&quot;/&gt;&lt;w:lang w:val=&quot;EN-US&quot;/&gt;&lt;/w:rPr&gt;&lt;m:t&gt;?»&lt;/m:t&gt;&lt;/m:r&gt;&lt;/m:e&gt;&lt;m:sub&gt;&lt;m:r&gt;&lt;w:rPr&gt;&lt;w:rFonts w:ascii=&quot;Cambria Math&quot; w:h-ansi=&quot;Cambria Math&quot;/&gt;&lt;wx:font wx:val=&quot;Cambria Math&quot;/&gt;&lt;w:i/&gt;&lt;w:sz w:val=&quot;24&quot;/&gt;&lt;w:sz-cs w:val=&quot;24&quot;/&gt;&lt;w:lang w:val=&quot;EN-US&quot;/&gt;&lt;/w:rPr&gt;&lt;m:t&gt;m&lt;/m:t&gt;&lt;/m:r&gt;&lt;/m:sub&gt;&lt;m:sup&gt;&lt;m:d&gt;&lt;m:dPr&gt;&lt;m:ctrlPr&gt;&lt;w:rPr&gt;&lt;w:rFonts w:ascii=&quot;Cambria Math&quot; w:h-ansi=&quot;Cambria Math&quot;/&gt;&lt;wx:font wx:val=&quot;Cambria Math&quot;/&gt;&lt;w:sz w:val=&quot;24&quot;/&gt;&lt;w:sz-cs w:val=&quot;24&quot;/&gt;&lt;w:lang w:val=&quot;EN-US&quot;/&gt;&lt;/w:rPr&gt;&lt;/m:ctrlPr&gt;&lt;/m:dPr&gt;&lt;m:e&gt;&lt;m:r&gt;&lt;m:rPr&gt;&lt;m:sty m:val=&quot;p&quot;/&gt;&lt;/m:rPr&gt;&lt;w:rPr&gt;&lt;w:rFonts w:ascii=&quot;Cambria Math&quot; w:h-ansi=&quot;Cambria Math&quot;/&gt;&lt;wx:font wx:val=&quot;Cambria Math&quot;/&gt;&lt;w:sz w:val=&quot;24&quot;/&gt;&lt;w:sz-cs w:val=&quot;24&quot;/&gt;&lt;w:lang w:val=&quot;EN-US&quot;/&gt;&lt;/w:rPr&gt;&lt;m:t&gt;1&lt;/m:t&gt;&lt;/m:r&gt;&lt;/m:e&gt;&lt;/m:d&gt;&lt;/m:sup&gt;&lt;/m:sSubSup&gt;&lt;/m:e&gt;&lt;m:e&gt;&lt;m:sSubSup&gt;&lt;m:sSubSupPr&gt;&lt;m:ctrlPr&gt;&lt;w:rPr&gt;&lt;w:rFonts w:ascii=&quot;Cambria Math&quot; w:h-ansi=&quot;Cambria Math&quot;/&gt;&lt;wx:font wx:val=&quot;Cambria Math&quot;/&gt;&lt;w:sz w:val=&quot;24&quot;/&gt;&lt;w:sz-cs w:val=&quot;24&quot;/&gt;&lt;w:lang w:val=&quot;EN-US&quot;/&gt;&lt;/w:rPr&gt;&lt;/m:ctrlPr&gt;&lt;/m:sSubSupPr&gt;&lt;m:e&gt;&lt;m:r&gt;&lt;w:rPr&gt;&lt;w:rFonts w:ascii=&quot;Cambria Math&quot; w:h-ansi=&quot;Cambria Math&quot;/&gt;&lt;wx:font wx:val=&quot;Cambria Math&quot;/&gt;&lt;w:i/&gt;&lt;w:sz w:val=&quot;24&quot;/&gt;&lt;w:sz-cs w:val=&quot;24&quot;/&gt;&lt;w:lang w:val=&quot;EN-US&quot;/&gt;&lt;/w:rPr&gt;&lt;m:t&gt;?»&lt;/m:t&gt;&lt;/m:r&gt;&lt;/m:e&gt;&lt;m:sub&gt;&lt;m:r&gt;&lt;w:rPr&gt;&lt;w:rFonts w:ascii=&quot;Cambria Math&quot; w:h-ansi=&quot;Cambria Math&quot;/&gt;&lt;wx:font wx:val=&quot;Cambria Math&quot;/&gt;&lt;w:i/&gt;&lt;w:sz w:val=&quot;24&quot;/&gt;&lt;w:sz-cs w:val=&quot;24&quot;/&gt;&lt;w:lang w:val=&quot;EN-US&quot;/&gt;&lt;/w:rPr&gt;&lt;m:t&gt;m&lt;/m:t&gt;&lt;/m:r&gt;&lt;/m:sub&gt;&lt;m:sup&gt;&lt;m:d&gt;&lt;m:dPr&gt;&lt;m:ctrlPr&gt;&lt;w:rPr&gt;&lt;w:rFonts w:ascii=&quot;Cambria Math&quot; w:h-ansi=&quot;Cambria Math&quot;/&gt;&lt;wx:font wx:val=&quot;Cambria Math&quot;/&gt;&lt;w:sz w:val=&quot;24&quot;/&gt;&lt;w:sz-cs w:val=&quot;24&quot;/&gt;&lt;w:lang w:val=&quot;EN-US&quot;/&gt;&lt;/w:rPr&gt;&lt;/m:ctrlPr&gt;&lt;/m:dPr&gt;&lt;m:e&gt;&lt;m:r&gt;&lt;m:rPr&gt;&lt;m:sty m:val=&quot;p&quot;/&gt;&lt;/m:rPr&gt;&lt;w:rPr&gt;&lt;w:rFonts w:ascii=&quot;Cambria Math&quot; w:h-ansi=&quot;Cambria Math&quot;/&gt;&lt;wx:font wx:val=&quot;Cambria Math&quot;/&gt;&lt;w:sz w:val=&quot;24&quot;/&gt;&lt;w:sz-cs w:val=&quot;24&quot;/&gt;&lt;w:lang w:val=&quot;EN-US&quot;/&gt;&lt;/w:rPr&gt;&lt;m:t&gt;2&lt;/m:t&gt;&lt;/m:r&gt;&lt;/m:e&gt;&lt;/m:d&gt;&lt;/m:sup&gt;&lt;/m:sSubSup&gt;&lt;/m:e&gt;&lt;m:e&gt;&lt;m:sSubSup&gt;&lt;m:sSubSupPr&gt;&lt;m:ctrlPr&gt;&lt;w:rPr&gt;&lt;w:rFonts w:ascii=&quot;Cambria Math&quot; w:h-ansi=&quot;Cambria Math&quot;/&gt;&lt;wx:font wx:val=&quot;Cambria Math&quot;/&gt;&lt;w:sz w:val=&quot;24&quot;/&gt;&lt;w:sz-cs w:val=&quot;24&quot;/&gt;&lt;w:lang w:val=&quot;EN-US&quot;/&gt;&lt;/w:rPr&gt;&lt;/m:ctrlPr&gt;&lt;/m:sSubSupPr&gt;&lt;m:e&gt;&lt;m:r&gt;&lt;w:rPr&gt;&lt;w:rFonts w:ascii=&quot;Cambria Math&quot; w:h-ansi=&quot;Cambria Math&quot;/&gt;&lt;wx:font wx:val=&quot;Cambria Math&quot;/&gt;&lt;w:i/&gt;&lt;w:sz w:val=&quot;24&quot;/&gt;&lt;w:sz-cs w:val=&quot;24&quot;/&gt;&lt;w:lang w:val=&quot;EN-US&quot;/&gt;&lt;/w:rPr&gt;&lt;m:t&gt;?»&lt;/m:t&gt;&lt;/m:r&gt;&lt;/m:e&gt;&lt;m:sub&gt;&lt;m:r&gt;&lt;w:rPr&gt;&lt;w:rFonts w:ascii=&quot;Cambria Math&quot; w:h-ansi=&quot;Cambria Math&quot;/&gt;&lt;wx:font wx:val=&quot;Cambria Math&quot;/&gt;&lt;w:i/&gt;&lt;w:sz w:val=&quot;24&quot;/&gt;&lt;w:sz-cs w:val=&quot;24&quot;/&gt;&lt;w:lang w:val=&quot;EN-US&quot;/&gt;&lt;/w:rPr&gt;&lt;m:t&gt;m&lt;/m:t&gt;&lt;/m:r&gt;&lt;/m:sub&gt;&lt;m:sup&gt;&lt;m:d&gt;&lt;m:dPr&gt;&lt;m:ctrlPr&gt;&lt;w:rPr&gt;&lt;w:rFonts w:ascii=&quot;Cambria Math&quot; w:h-ansi=&quot;Cambria Math&quot;/&gt;&lt;wx:font wx:val=&quot;Cambria Math&quot;/&gt;&lt;w:sz w:val=&quot;24&quot;/&gt;&lt;w:sz-cs w:val=&quot;24&quot;/&gt;&lt;w:lang w:val=&quot;EN-US&quot;/&gt;&lt;/w:rPr&gt;&lt;/m:ctrlPr&gt;&lt;/m:dPr&gt;&lt;m:e&gt;&lt;m:r&gt;&lt;m:rPr&gt;&lt;m:sty m:val=&quot;p&quot;/&gt;&lt;/m:rPr&gt;&lt;w:rPr&gt;&lt;w:rFonts w:ascii=&quot;Cambria Math&quot; w:h-ansi=&quot;Cambria Math&quot;/&gt;&lt;wx:font wx:val=&quot;Cambria Math&quot;/&gt;&lt;w:sz w:val=&quot;24&quot;/&gt;&lt;w:sz-cs w:val=&quot;24&quot;/&gt;&lt;w:lang w:val=&quot;EN-US&quot;/&gt;&lt;/w:rPr&gt;&lt;m:t&gt;3&lt;/m:t&gt;&lt;/m:r&gt;&lt;/m:e&gt;&lt;/m:d&gt;&lt;/m:sup&gt;&lt;/m:sSubSup&gt;&lt;/m:e&gt;&lt;m:e&gt;&lt;m:r&gt;&lt;m:rPr&gt;&lt;m:sty m:val=&quot;p&quot;/&gt;&lt;/m:rPr&gt;&lt;w:rPr&gt;&lt;w:rFonts w:ascii=&quot;Cambria Math&quot; w:h-ansi=&quot;Cambria Math&quot;/&gt;&lt;wx:font wx:val=&quot;Cambria Math&quot;/&gt;&lt;w:sz w:val=&quot;24&quot;/&gt;&lt;w:sz-cs w:val=&quot;24&quot;/&gt;&lt;w:lang w:val=&quot;EN-US&quot;/&gt;&lt;/w:rPr&gt;&lt;m:t&gt;?‹?&lt;/m:t&gt;&lt;/m:r&gt;&lt;/m:e&gt;&lt;m:e&gt;&lt;m:sSubSup&gt;&lt;m:sSubSupPr&gt;&lt;m:ctrlPr&gt;&lt;w:rPr&gt;&lt;w:rFonts w:ascii=&quot;Cambria Math&quot; w:h-ansi=&quot;Cambria Math&quot;/&gt;&lt;wx:font wx:val=&quot;Cambria Math&quot;/&gt;&lt;w:sz w:val=&quot;24&quot;/&gt;&lt;w:sz-cs w:val=&quot;24&quot;/&gt;&lt;w:lang w:val=&quot;EN-US&quot;/&gt;&lt;/w:rPr&gt;&lt;/m:ctrlPr&gt;&lt;/m:sSubSupPr&gt;&lt;m:e&gt;&lt;m:r&gt;&lt;w:rPr&gt;&lt;w:rFonts w:ascii=&quot;Cambria Math&quot; w:h-ansi=&quot;Cambria Math&quot;/&gt;&lt;wx:font wx:val=&quot;Cambria Math&quot;/&gt;&lt;w:i/&gt;&lt;w:sz w:val=&quot;24&quot;/&gt;&lt;w:sz-cs w:val=&quot;24&quot;/&gt;&lt;w:lang w:val=&quot;EN-US&quot;/&gt;&lt;/w:rPr&gt;&lt;m:t&gt;?»&lt;/m:t&gt;&lt;/m:r&gt;&lt;/m:e&gt;&lt;m:sub&gt;&lt;m:r&gt;&lt;w:rPr&gt;&lt;w:rFonts w:ascii=&quot;Cambria Math&quot; w:h-ansi=&quot;Cambria Math&quot;/&gt;&lt;wx:font wx:val=&quot;Cambria Math&quot;/&gt;&lt;w:i/&gt;&lt;w:sz w:val=&quot;24&quot;/&gt;&lt;w:sz-cs w:val=&quot;24&quot;/&gt;&lt;w:lang w:val=&quot;EN-US&quot;/&gt;&lt;/w:rPr&gt;&lt;m:t&gt;m&lt;/m:t&gt;&lt;/m:r&gt;&lt;/m:sub&gt;&lt;m:sup&gt;&lt;m:d&gt;&lt;m:dPr&gt;&lt;m:ctrlPr&gt;&lt;w:rPr&gt;&lt;w:rFonts w:ascii=&quot;Cambria Math&quot; w:h-ansi=&quot;Cambria Math&quot;/&gt;&lt;wx:font wx:val=&quot;Cambria Math&quot;/&gt;&lt;w:sz w:val=&quot;24&quot;/&gt;&lt;w:sz-cs w:val=&quot;24&quot;/&gt;&lt;w:lang w:val=&quot;EN-US&quot;/&gt;&lt;/w:rPr&gt;&lt;/m:ctrlPr&gt;&lt;/m:dPr&gt;&lt;m:e&gt;&lt;m:r&gt;&lt;w:rPr&gt;&lt;w:rFonts w:ascii=&quot;Cambria Math&quot; w:h-ansi=&quot;Cambria Math&quot;/&gt;&lt;wx:font wx:val=&quot;Cambria Math&quot;/&gt;&lt;w:i/&gt;&lt;w:sz w:val=&quot;24&quot;/&gt;&lt;w:sz-cs w:val=&quot;24&quot;/&gt;&lt;w:lang w:val=&quot;EN-US&quot;/&gt;&lt;/w:rPr&gt;&lt;m:t&gt;T&lt;/m:t&gt;&lt;/m:r&gt;&lt;/m:e&gt;&lt;/m:d&gt;&lt;/m:sup&gt;&lt;/m:sSubSup&gt;&lt;/m:e&gt;&lt;/m:mr&gt;&lt;/m:m&gt;&lt;/m:e&gt;&lt;/m:d&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0" o:title="" chromakey="white"/>
          </v:shape>
        </w:pict>
      </w:r>
      <w:r w:rsidR="00FA705C" w:rsidRPr="007D772C">
        <w:rPr>
          <w:sz w:val="24"/>
          <w:szCs w:val="24"/>
          <w:lang w:val="en-US"/>
        </w:rPr>
        <w:fldChar w:fldCharType="end"/>
      </w:r>
      <w:r w:rsidR="00F533E9" w:rsidRPr="003159E9">
        <w:rPr>
          <w:sz w:val="24"/>
          <w:szCs w:val="24"/>
          <w:lang w:val="en-US"/>
        </w:rPr>
        <w:t xml:space="preserve">                                                                                            </w:t>
      </w:r>
    </w:p>
    <w:p w:rsidR="00F533E9" w:rsidRDefault="00F533E9" w:rsidP="00281A4A">
      <w:pPr>
        <w:jc w:val="both"/>
        <w:rPr>
          <w:sz w:val="24"/>
          <w:szCs w:val="24"/>
          <w:lang w:val="en-US"/>
        </w:rPr>
      </w:pPr>
    </w:p>
    <w:p w:rsidR="00F533E9" w:rsidRPr="003159E9" w:rsidRDefault="00F533E9" w:rsidP="00281A4A">
      <w:pPr>
        <w:jc w:val="both"/>
        <w:rPr>
          <w:sz w:val="24"/>
          <w:szCs w:val="24"/>
          <w:lang w:val="en-US"/>
        </w:rPr>
      </w:pPr>
      <w:r w:rsidRPr="003159E9">
        <w:rPr>
          <w:sz w:val="24"/>
          <w:szCs w:val="24"/>
          <w:lang w:val="en-US"/>
        </w:rPr>
        <w:t xml:space="preserve">Since </w:t>
      </w:r>
      <w:r w:rsidRPr="00281A4A">
        <w:rPr>
          <w:sz w:val="24"/>
          <w:szCs w:val="24"/>
        </w:rPr>
        <w:t xml:space="preserve">  </w:t>
      </w:r>
      <w:r w:rsidR="00FA705C" w:rsidRPr="007D772C">
        <w:rPr>
          <w:sz w:val="24"/>
          <w:szCs w:val="24"/>
          <w:lang w:val="en-US"/>
        </w:rPr>
        <w:fldChar w:fldCharType="begin"/>
      </w:r>
      <w:r w:rsidRPr="007D772C">
        <w:rPr>
          <w:sz w:val="24"/>
          <w:szCs w:val="24"/>
          <w:lang w:val="en-US"/>
        </w:rPr>
        <w:instrText xml:space="preserve"> QUOTE </w:instrText>
      </w:r>
      <w:r w:rsidR="005E1DFE">
        <w:pict>
          <v:shape id="_x0000_i1052" type="#_x0000_t75" style="width:174pt;height:18.4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oNotEmbedSystemFonts/&gt;&lt;w:defaultTabStop w:val=&quot;720&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072DD3&quot;/&gt;&lt;wsp:rsid wsp:val=&quot;0002656C&quot;/&gt;&lt;wsp:rsid wsp:val=&quot;00031D60&quot;/&gt;&lt;wsp:rsid wsp:val=&quot;0004066A&quot;/&gt;&lt;wsp:rsid wsp:val=&quot;00050257&quot;/&gt;&lt;wsp:rsid wsp:val=&quot;00051B6D&quot;/&gt;&lt;wsp:rsid wsp:val=&quot;000531A5&quot;/&gt;&lt;wsp:rsid wsp:val=&quot;00056365&quot;/&gt;&lt;wsp:rsid wsp:val=&quot;00072DD3&quot;/&gt;&lt;wsp:rsid wsp:val=&quot;000744BA&quot;/&gt;&lt;wsp:rsid wsp:val=&quot;00081570&quot;/&gt;&lt;wsp:rsid wsp:val=&quot;000B2E1B&quot;/&gt;&lt;wsp:rsid wsp:val=&quot;000B3D10&quot;/&gt;&lt;wsp:rsid wsp:val=&quot;000B5092&quot;/&gt;&lt;wsp:rsid wsp:val=&quot;000D06DC&quot;/&gt;&lt;wsp:rsid wsp:val=&quot;000D2AFE&quot;/&gt;&lt;wsp:rsid wsp:val=&quot;000D6F45&quot;/&gt;&lt;wsp:rsid wsp:val=&quot;000F2793&quot;/&gt;&lt;wsp:rsid wsp:val=&quot;00131E1E&quot;/&gt;&lt;wsp:rsid wsp:val=&quot;0013288F&quot;/&gt;&lt;wsp:rsid wsp:val=&quot;00145FD8&quot;/&gt;&lt;wsp:rsid wsp:val=&quot;00160097&quot;/&gt;&lt;wsp:rsid wsp:val=&quot;00163610&quot;/&gt;&lt;wsp:rsid wsp:val=&quot;00173561&quot;/&gt;&lt;wsp:rsid wsp:val=&quot;00191CBF&quot;/&gt;&lt;wsp:rsid wsp:val=&quot;001939C7&quot;/&gt;&lt;wsp:rsid wsp:val=&quot;001A38A6&quot;/&gt;&lt;wsp:rsid wsp:val=&quot;001B1517&quot;/&gt;&lt;wsp:rsid wsp:val=&quot;001C64A1&quot;/&gt;&lt;wsp:rsid wsp:val=&quot;001D147D&quot;/&gt;&lt;wsp:rsid wsp:val=&quot;002217BC&quot;/&gt;&lt;wsp:rsid wsp:val=&quot;00223913&quot;/&gt;&lt;wsp:rsid wsp:val=&quot;00244035&quot;/&gt;&lt;wsp:rsid wsp:val=&quot;00256E45&quot;/&gt;&lt;wsp:rsid wsp:val=&quot;002621E5&quot;/&gt;&lt;wsp:rsid wsp:val=&quot;00264DD6&quot;/&gt;&lt;wsp:rsid wsp:val=&quot;00267171&quot;/&gt;&lt;wsp:rsid wsp:val=&quot;00281A4A&quot;/&gt;&lt;wsp:rsid wsp:val=&quot;00281F89&quot;/&gt;&lt;wsp:rsid wsp:val=&quot;00287CAA&quot;/&gt;&lt;wsp:rsid wsp:val=&quot;002A1CC7&quot;/&gt;&lt;wsp:rsid wsp:val=&quot;002A2E20&quot;/&gt;&lt;wsp:rsid wsp:val=&quot;002B0A67&quot;/&gt;&lt;wsp:rsid wsp:val=&quot;00307467&quot;/&gt;&lt;wsp:rsid wsp:val=&quot;003144FD&quot;/&gt;&lt;wsp:rsid wsp:val=&quot;003159E9&quot;/&gt;&lt;wsp:rsid wsp:val=&quot;00321358&quot;/&gt;&lt;wsp:rsid wsp:val=&quot;0033457B&quot;/&gt;&lt;wsp:rsid wsp:val=&quot;003345B3&quot;/&gt;&lt;wsp:rsid wsp:val=&quot;00354416&quot;/&gt;&lt;wsp:rsid wsp:val=&quot;00356937&quot;/&gt;&lt;wsp:rsid wsp:val=&quot;00356CBC&quot;/&gt;&lt;wsp:rsid wsp:val=&quot;0038071D&quot;/&gt;&lt;wsp:rsid wsp:val=&quot;00385621&quot;/&gt;&lt;wsp:rsid wsp:val=&quot;003A1B34&quot;/&gt;&lt;wsp:rsid wsp:val=&quot;003E6F71&quot;/&gt;&lt;wsp:rsid wsp:val=&quot;003F66E8&quot;/&gt;&lt;wsp:rsid wsp:val=&quot;003F695F&quot;/&gt;&lt;wsp:rsid wsp:val=&quot;004016E6&quot;/&gt;&lt;wsp:rsid wsp:val=&quot;0040663A&quot;/&gt;&lt;wsp:rsid wsp:val=&quot;0041562F&quot;/&gt;&lt;wsp:rsid wsp:val=&quot;00430651&quot;/&gt;&lt;wsp:rsid wsp:val=&quot;00432E74&quot;/&gt;&lt;wsp:rsid wsp:val=&quot;00432ECA&quot;/&gt;&lt;wsp:rsid wsp:val=&quot;00435336&quot;/&gt;&lt;wsp:rsid wsp:val=&quot;00440896&quot;/&gt;&lt;wsp:rsid wsp:val=&quot;00442443&quot;/&gt;&lt;wsp:rsid wsp:val=&quot;00452671&quot;/&gt;&lt;wsp:rsid wsp:val=&quot;004573A4&quot;/&gt;&lt;wsp:rsid wsp:val=&quot;004766DB&quot;/&gt;&lt;wsp:rsid wsp:val=&quot;004775DC&quot;/&gt;&lt;wsp:rsid wsp:val=&quot;0049590A&quot;/&gt;&lt;wsp:rsid wsp:val=&quot;004A0B44&quot;/&gt;&lt;wsp:rsid wsp:val=&quot;004A53F1&quot;/&gt;&lt;wsp:rsid wsp:val=&quot;004E2459&quot;/&gt;&lt;wsp:rsid wsp:val=&quot;00514559&quot;/&gt;&lt;wsp:rsid wsp:val=&quot;0054062D&quot;/&gt;&lt;wsp:rsid wsp:val=&quot;00554009&quot;/&gt;&lt;wsp:rsid wsp:val=&quot;00562A01&quot;/&gt;&lt;wsp:rsid wsp:val=&quot;00562BFF&quot;/&gt;&lt;wsp:rsid wsp:val=&quot;00570741&quot;/&gt;&lt;wsp:rsid wsp:val=&quot;00593F0F&quot;/&gt;&lt;wsp:rsid wsp:val=&quot;005952A0&quot;/&gt;&lt;wsp:rsid wsp:val=&quot;00595F78&quot;/&gt;&lt;wsp:rsid wsp:val=&quot;005A35D5&quot;/&gt;&lt;wsp:rsid wsp:val=&quot;005B33B3&quot;/&gt;&lt;wsp:rsid wsp:val=&quot;005E1FDE&quot;/&gt;&lt;wsp:rsid wsp:val=&quot;005F0B53&quot;/&gt;&lt;wsp:rsid wsp:val=&quot;005F1E87&quot;/&gt;&lt;wsp:rsid wsp:val=&quot;005F4C98&quot;/&gt;&lt;wsp:rsid wsp:val=&quot;005F7996&quot;/&gt;&lt;wsp:rsid wsp:val=&quot;0061450A&quot;/&gt;&lt;wsp:rsid wsp:val=&quot;00617B58&quot;/&gt;&lt;wsp:rsid wsp:val=&quot;00622708&quot;/&gt;&lt;wsp:rsid wsp:val=&quot;006334F0&quot;/&gt;&lt;wsp:rsid wsp:val=&quot;0064529E&quot;/&gt;&lt;wsp:rsid wsp:val=&quot;00650B21&quot;/&gt;&lt;wsp:rsid wsp:val=&quot;00651F87&quot;/&gt;&lt;wsp:rsid wsp:val=&quot;00653A70&quot;/&gt;&lt;wsp:rsid wsp:val=&quot;00654667&quot;/&gt;&lt;wsp:rsid wsp:val=&quot;00660BB1&quot;/&gt;&lt;wsp:rsid wsp:val=&quot;00667908&quot;/&gt;&lt;wsp:rsid wsp:val=&quot;006713D0&quot;/&gt;&lt;wsp:rsid wsp:val=&quot;00673A6C&quot;/&gt;&lt;wsp:rsid wsp:val=&quot;006800CC&quot;/&gt;&lt;wsp:rsid wsp:val=&quot;00682F93&quot;/&gt;&lt;wsp:rsid wsp:val=&quot;00694E88&quot;/&gt;&lt;wsp:rsid wsp:val=&quot;006A0653&quot;/&gt;&lt;wsp:rsid wsp:val=&quot;006B6C31&quot;/&gt;&lt;wsp:rsid wsp:val=&quot;006C15D5&quot;/&gt;&lt;wsp:rsid wsp:val=&quot;006C2898&quot;/&gt;&lt;wsp:rsid wsp:val=&quot;006C72CC&quot;/&gt;&lt;wsp:rsid wsp:val=&quot;006F220F&quot;/&gt;&lt;wsp:rsid wsp:val=&quot;006F500E&quot;/&gt;&lt;wsp:rsid wsp:val=&quot;00747566&quot;/&gt;&lt;wsp:rsid wsp:val=&quot;00760C13&quot;/&gt;&lt;wsp:rsid wsp:val=&quot;007767B8&quot;/&gt;&lt;wsp:rsid wsp:val=&quot;00786A69&quot;/&gt;&lt;wsp:rsid wsp:val=&quot;00787BCD&quot;/&gt;&lt;wsp:rsid wsp:val=&quot;00796917&quot;/&gt;&lt;wsp:rsid wsp:val=&quot;007A65BE&quot;/&gt;&lt;wsp:rsid wsp:val=&quot;007B3349&quot;/&gt;&lt;wsp:rsid wsp:val=&quot;007B76BD&quot;/&gt;&lt;wsp:rsid wsp:val=&quot;007C20A7&quot;/&gt;&lt;wsp:rsid wsp:val=&quot;007D06F5&quot;/&gt;&lt;wsp:rsid wsp:val=&quot;007D3F58&quot;/&gt;&lt;wsp:rsid wsp:val=&quot;007D772C&quot;/&gt;&lt;wsp:rsid wsp:val=&quot;00811ECD&quot;/&gt;&lt;wsp:rsid wsp:val=&quot;00832134&quot;/&gt;&lt;wsp:rsid wsp:val=&quot;008452CA&quot;/&gt;&lt;wsp:rsid wsp:val=&quot;00845551&quot;/&gt;&lt;wsp:rsid wsp:val=&quot;008472B9&quot;/&gt;&lt;wsp:rsid wsp:val=&quot;00852DDA&quot;/&gt;&lt;wsp:rsid wsp:val=&quot;0087047A&quot;/&gt;&lt;wsp:rsid wsp:val=&quot;0087051B&quot;/&gt;&lt;wsp:rsid wsp:val=&quot;008758FE&quot;/&gt;&lt;wsp:rsid wsp:val=&quot;0088008A&quot;/&gt;&lt;wsp:rsid wsp:val=&quot;00884B2B&quot;/&gt;&lt;wsp:rsid wsp:val=&quot;008B2F84&quot;/&gt;&lt;wsp:rsid wsp:val=&quot;008D1255&quot;/&gt;&lt;wsp:rsid wsp:val=&quot;008E7DD7&quot;/&gt;&lt;wsp:rsid wsp:val=&quot;008F42D8&quot;/&gt;&lt;wsp:rsid wsp:val=&quot;00925C73&quot;/&gt;&lt;wsp:rsid wsp:val=&quot;0093335A&quot;/&gt;&lt;wsp:rsid wsp:val=&quot;009400B2&quot;/&gt;&lt;wsp:rsid wsp:val=&quot;00946043&quot;/&gt;&lt;wsp:rsid wsp:val=&quot;00956F95&quot;/&gt;&lt;wsp:rsid wsp:val=&quot;00957A1C&quot;/&gt;&lt;wsp:rsid wsp:val=&quot;009647DB&quot;/&gt;&lt;wsp:rsid wsp:val=&quot;0096652E&quot;/&gt;&lt;wsp:rsid wsp:val=&quot;00995E44&quot;/&gt;&lt;wsp:rsid wsp:val=&quot;009975B6&quot;/&gt;&lt;wsp:rsid wsp:val=&quot;009D2741&quot;/&gt;&lt;wsp:rsid wsp:val=&quot;009E0793&quot;/&gt;&lt;wsp:rsid wsp:val=&quot;009E0E73&quot;/&gt;&lt;wsp:rsid wsp:val=&quot;009F105D&quot;/&gt;&lt;wsp:rsid wsp:val=&quot;009F1085&quot;/&gt;&lt;wsp:rsid wsp:val=&quot;009F4B62&quot;/&gt;&lt;wsp:rsid wsp:val=&quot;009F62AF&quot;/&gt;&lt;wsp:rsid wsp:val=&quot;00A01DB2&quot;/&gt;&lt;wsp:rsid wsp:val=&quot;00A132F1&quot;/&gt;&lt;wsp:rsid wsp:val=&quot;00A14712&quot;/&gt;&lt;wsp:rsid wsp:val=&quot;00A230A5&quot;/&gt;&lt;wsp:rsid wsp:val=&quot;00A3626F&quot;/&gt;&lt;wsp:rsid wsp:val=&quot;00A51921&quot;/&gt;&lt;wsp:rsid wsp:val=&quot;00A562A1&quot;/&gt;&lt;wsp:rsid wsp:val=&quot;00A67C9A&quot;/&gt;&lt;wsp:rsid wsp:val=&quot;00AB0D1A&quot;/&gt;&lt;wsp:rsid wsp:val=&quot;00AB591D&quot;/&gt;&lt;wsp:rsid wsp:val=&quot;00AC4844&quot;/&gt;&lt;wsp:rsid wsp:val=&quot;00AD545C&quot;/&gt;&lt;wsp:rsid wsp:val=&quot;00AD7125&quot;/&gt;&lt;wsp:rsid wsp:val=&quot;00AE7AA3&quot;/&gt;&lt;wsp:rsid wsp:val=&quot;00B06ED5&quot;/&gt;&lt;wsp:rsid wsp:val=&quot;00B17681&quot;/&gt;&lt;wsp:rsid wsp:val=&quot;00B54120&quot;/&gt;&lt;wsp:rsid wsp:val=&quot;00B65FF9&quot;/&gt;&lt;wsp:rsid wsp:val=&quot;00B7060B&quot;/&gt;&lt;wsp:rsid wsp:val=&quot;00B77CD5&quot;/&gt;&lt;wsp:rsid wsp:val=&quot;00B86320&quot;/&gt;&lt;wsp:rsid wsp:val=&quot;00B95E9E&quot;/&gt;&lt;wsp:rsid wsp:val=&quot;00BA27B1&quot;/&gt;&lt;wsp:rsid wsp:val=&quot;00BB46FE&quot;/&gt;&lt;wsp:rsid wsp:val=&quot;00BB5951&quot;/&gt;&lt;wsp:rsid wsp:val=&quot;00BB5970&quot;/&gt;&lt;wsp:rsid wsp:val=&quot;00BD0ABF&quot;/&gt;&lt;wsp:rsid wsp:val=&quot;00BD2C2B&quot;/&gt;&lt;wsp:rsid wsp:val=&quot;00BE2F9A&quot;/&gt;&lt;wsp:rsid wsp:val=&quot;00BF10AD&quot;/&gt;&lt;wsp:rsid wsp:val=&quot;00C03427&quot;/&gt;&lt;wsp:rsid wsp:val=&quot;00C1418D&quot;/&gt;&lt;wsp:rsid wsp:val=&quot;00C30896&quot;/&gt;&lt;wsp:rsid wsp:val=&quot;00C3220C&quot;/&gt;&lt;wsp:rsid wsp:val=&quot;00C36ACA&quot;/&gt;&lt;wsp:rsid wsp:val=&quot;00C402C9&quot;/&gt;&lt;wsp:rsid wsp:val=&quot;00C456F0&quot;/&gt;&lt;wsp:rsid wsp:val=&quot;00C515AB&quot;/&gt;&lt;wsp:rsid wsp:val=&quot;00C55341&quot;/&gt;&lt;wsp:rsid wsp:val=&quot;00C55CD5&quot;/&gt;&lt;wsp:rsid wsp:val=&quot;00C6374F&quot;/&gt;&lt;wsp:rsid wsp:val=&quot;00C65CC3&quot;/&gt;&lt;wsp:rsid wsp:val=&quot;00C81527&quot;/&gt;&lt;wsp:rsid wsp:val=&quot;00C92953&quot;/&gt;&lt;wsp:rsid wsp:val=&quot;00CA06CF&quot;/&gt;&lt;wsp:rsid wsp:val=&quot;00CD1A61&quot;/&gt;&lt;wsp:rsid wsp:val=&quot;00CD6385&quot;/&gt;&lt;wsp:rsid wsp:val=&quot;00D21507&quot;/&gt;&lt;wsp:rsid wsp:val=&quot;00D22EA3&quot;/&gt;&lt;wsp:rsid wsp:val=&quot;00D2658A&quot;/&gt;&lt;wsp:rsid wsp:val=&quot;00D4180F&quot;/&gt;&lt;wsp:rsid wsp:val=&quot;00D42D4F&quot;/&gt;&lt;wsp:rsid wsp:val=&quot;00D51941&quot;/&gt;&lt;wsp:rsid wsp:val=&quot;00D62B40&quot;/&gt;&lt;wsp:rsid wsp:val=&quot;00D734DB&quot;/&gt;&lt;wsp:rsid wsp:val=&quot;00DC7ECD&quot;/&gt;&lt;wsp:rsid wsp:val=&quot;00DD43CD&quot;/&gt;&lt;wsp:rsid wsp:val=&quot;00DD4628&quot;/&gt;&lt;wsp:rsid wsp:val=&quot;00E16D80&quot;/&gt;&lt;wsp:rsid wsp:val=&quot;00E17D70&quot;/&gt;&lt;wsp:rsid wsp:val=&quot;00E329C2&quot;/&gt;&lt;wsp:rsid wsp:val=&quot;00E37A75&quot;/&gt;&lt;wsp:rsid wsp:val=&quot;00E61444&quot;/&gt;&lt;wsp:rsid wsp:val=&quot;00E65EC9&quot;/&gt;&lt;wsp:rsid wsp:val=&quot;00E702DE&quot;/&gt;&lt;wsp:rsid wsp:val=&quot;00E72277&quot;/&gt;&lt;wsp:rsid wsp:val=&quot;00E92992&quot;/&gt;&lt;wsp:rsid wsp:val=&quot;00E97FA5&quot;/&gt;&lt;wsp:rsid wsp:val=&quot;00EA2555&quot;/&gt;&lt;wsp:rsid wsp:val=&quot;00EA45EA&quot;/&gt;&lt;wsp:rsid wsp:val=&quot;00EB0300&quot;/&gt;&lt;wsp:rsid wsp:val=&quot;00EB1279&quot;/&gt;&lt;wsp:rsid wsp:val=&quot;00EC4197&quot;/&gt;&lt;wsp:rsid wsp:val=&quot;00ED2EB1&quot;/&gt;&lt;wsp:rsid wsp:val=&quot;00EE0C15&quot;/&gt;&lt;wsp:rsid wsp:val=&quot;00F002FB&quot;/&gt;&lt;wsp:rsid wsp:val=&quot;00F033B1&quot;/&gt;&lt;wsp:rsid wsp:val=&quot;00F03E3D&quot;/&gt;&lt;wsp:rsid wsp:val=&quot;00F36678&quot;/&gt;&lt;wsp:rsid wsp:val=&quot;00F376D1&quot;/&gt;&lt;wsp:rsid wsp:val=&quot;00F46BBC&quot;/&gt;&lt;wsp:rsid wsp:val=&quot;00F50654&quot;/&gt;&lt;wsp:rsid wsp:val=&quot;00F56C49&quot;/&gt;&lt;wsp:rsid wsp:val=&quot;00F572F7&quot;/&gt;&lt;wsp:rsid wsp:val=&quot;00F83F84&quot;/&gt;&lt;wsp:rsid wsp:val=&quot;00F95956&quot;/&gt;&lt;wsp:rsid wsp:val=&quot;00FB251D&quot;/&gt;&lt;wsp:rsid wsp:val=&quot;00FB27C3&quot;/&gt;&lt;wsp:rsid wsp:val=&quot;00FC6FA8&quot;/&gt;&lt;wsp:rsid wsp:val=&quot;00FF78A9&quot;/&gt;&lt;/wsp:rsids&gt;&lt;/w:docPr&gt;&lt;w:body&gt;&lt;w:p wsp:rsidR=&quot;00000000&quot; wsp:rsidRDefault=&quot;00281F89&quot;&gt;&lt;m:oMathPara&gt;&lt;m:oMath&gt;&lt;m:sSubSup&gt;&lt;m:sSubSupPr&gt;&lt;m:ctrlPr&gt;&lt;w:rPr&gt;&lt;w:rFonts w:ascii=&quot;Cambria Math&quot; w:h-ansi=&quot;Cambria Math&quot;/&gt;&lt;wx:font wx:val=&quot;Cambria Math&quot;/&gt;&lt;w:sz w:val=&quot;24&quot;/&gt;&lt;w:sz-cs w:val=&quot;24&quot;/&gt;&lt;w:lang w:val=&quot;EN-US&quot;/&gt;&lt;/w:rPr&gt;&lt;/m:ctrlPr&gt;&lt;/m:sSubSupPr&gt;&lt;m:e&gt;&lt;m:r&gt;&lt;m:rPr&gt;&lt;m:sty m:val=&quot;p&quot;/&gt;&lt;/m:rPr&gt;&lt;w:rPr&gt;&lt;w:rFonts w:ascii=&quot;Cambria Math&quot; w:h-ansi=&quot;Cambria Math&quot;/&gt;&lt;wx:font wx:val=&quot;Cambria Math&quot;/&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1&lt;/m:t&gt;&lt;/m:r&gt;&lt;/m:sub&gt;&lt;m:sup&gt;&lt;m:r&gt;&lt;m:rPr&gt;&lt;m:sty m:val=&quot;p&quot;/&gt;&lt;/m:rPr&gt;&lt;w:rPr&gt;&lt;w:rFonts w:ascii=&quot;Cambria Math&quot; w:h-ansi=&quot;Cambria Math&quot;/&gt;&lt;wx:font wx:val=&quot;Cambria Math&quot;/&gt;&lt;w:sz w:val=&quot;24&quot;/&gt;&lt;w:sz-cs w:val=&quot;24&quot;/&gt;&lt;w:lang w:val=&quot;EN-US&quot;/&gt;&lt;/w:rPr&gt;&lt;m:t&gt;(t)&lt;/m:t&gt;&lt;/m:r&gt;&lt;/m:sup&gt;&lt;/m:sSubSup&gt;&lt;m:r&gt;&lt;m:rPr&gt;&lt;m:sty m:val=&quot;p&quot;/&gt;&lt;/m:rPr&gt;&lt;w:rPr&gt;&lt;w:rFonts w:ascii=&quot;Cambria Math&quot; w:h-ansi=&quot;Cambria Math&quot;/&gt;&lt;wx:font wx:val=&quot;Cambria Math&quot;/&gt;&lt;w:sz w:val=&quot;24&quot;/&gt;&lt;w:sz-cs w:val=&quot;24&quot;/&gt;&lt;w:lang w:val=&quot;EN-US&quot;/&gt;&lt;/w:rPr&gt;&lt;m:t&gt;&amp;gt;&lt;/m:t&gt;&lt;/m:r&gt;&lt;m:r&gt;&lt;w:rPr&gt;&lt;w:rFonts w:ascii=&quot;Cambria Math&quot; w:h-ansi=&quot;Cambria Math&quot;/&gt;&lt;wx:font wx:val=&quot;Cambria Math&quot;/&gt;&lt;w:i/&gt;&lt;w:sz w:val=&quot;24&quot;/&gt;&lt;w:sz-cs w:val=&quot;24&quot;/&gt;&lt;w:lang w:val=&quot;EN-US&quot;/&gt;&lt;/w:rPr&gt;&lt;m:t&gt; &lt;/m:t&gt;&lt;/m:r&gt;&lt;m:sSubSup&gt;&lt;m:sSubSupPr&gt;&lt;m:ctrlPr&gt;&lt;w:rPr&gt;&lt;w:rFonts w:ascii=&quot;Cambria Math&quot; w:h-ansi=&quot;Cambria Math&quot;/&gt;&lt;wx:font wx:val=&quot;Cambria Math&quot;/&gt;&lt;w:sz w:val=&quot;24&quot;/&gt;&lt;w:sz-cs w:val=&quot;24&quot;/&gt;&lt;w:lang w:val=&quot;EN-US&quot;/&gt;&lt;/w:rPr&gt;&lt;/m:ctrlPr&gt;&lt;/m:sSubSupPr&gt;&lt;m:e&gt;&lt;m:r&gt;&lt;m:rPr&gt;&lt;m:sty m:val=&quot;p&quot;/&gt;&lt;/m:rPr&gt;&lt;w:rPr&gt;&lt;w:rFonts w:ascii=&quot;Cambria Math&quot; w:h-ansi=&quot;Cambria Math&quot;/&gt;&lt;wx:font wx:val=&quot;Cambria Math&quot;/&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2&lt;/m:t&gt;&lt;/m:r&gt;&lt;/m:sub&gt;&lt;m:sup&gt;&lt;m:r&gt;&lt;m:rPr&gt;&lt;m:sty m:val=&quot;p&quot;/&gt;&lt;/m:rPr&gt;&lt;w:rPr&gt;&lt;w:rFonts w:ascii=&quot;Cambria Math&quot; w:h-ansi=&quot;Cambria Math&quot;/&gt;&lt;wx:font wx:val=&quot;Cambria Math&quot;/&gt;&lt;w:sz w:val=&quot;24&quot;/&gt;&lt;w:sz-cs w:val=&quot;24&quot;/&gt;&lt;w:lang w:val=&quot;EN-US&quot;/&gt;&lt;/w:rPr&gt;&lt;m:t&gt;(t)&lt;/m:t&gt;&lt;/m:r&gt;&lt;/m:sup&gt;&lt;/m:sSubSup&gt;&lt;m:r&gt;&lt;m:rPr&gt;&lt;m:sty m:val=&quot;p&quot;/&gt;&lt;/m:rPr&gt;&lt;w:rPr&gt;&lt;w:rFonts w:ascii=&quot;Cambria Math&quot; w:h-ansi=&quot;Cambria Math&quot;/&gt;&lt;wx:font wx:val=&quot;Cambria Math&quot;/&gt;&lt;w:sz w:val=&quot;24&quot;/&gt;&lt;w:sz-cs w:val=&quot;24&quot;/&gt;&lt;w:lang w:val=&quot;EN-US&quot;/&gt;&lt;/w:rPr&gt;&lt;m:t&gt;&amp;gt;&lt;/m:t&gt;&lt;/m:r&gt;&lt;m:r&gt;&lt;w:rPr&gt;&lt;w:rFonts w:ascii=&quot;Cambria Math&quot; w:h-ansi=&quot;Cambria Math&quot;/&gt;&lt;wx:font wx:val=&quot;Cambria Math&quot;/&gt;&lt;w:i/&gt;&lt;w:sz w:val=&quot;24&quot;/&gt;&lt;w:sz-cs w:val=&quot;24&quot;/&gt;&lt;w:lang w:val=&quot;EN-US&quot;/&gt;&lt;/w:rPr&gt;&lt;m:t&gt; &lt;/m:t&gt;&lt;/m:r&gt;&lt;m:sSubSup&gt;&lt;m:sSubSupPr&gt;&lt;m:ctrlPr&gt;&lt;w:rPr&gt;&lt;w:rFonts w:ascii=&quot;Cambria Math&quot; w:h-ansi=&quot;Cambria Math&quot;/&gt;&lt;wx:font wx:val=&quot;Cambria Math&quot;/&gt;&lt;w:sz w:val=&quot;24&quot;/&gt;&lt;w:sz-cs w:val=&quot;24&quot;/&gt;&lt;w:lang w:val=&quot;EN-US&quot;/&gt;&lt;/w:rPr&gt;&lt;/m:ctrlPr&gt;&lt;/m:sSubSupPr&gt;&lt;m:e&gt;&lt;m:r&gt;&lt;m:rPr&gt;&lt;m:sty m:val=&quot;p&quot;/&gt;&lt;/m:rPr&gt;&lt;w:rPr&gt;&lt;w:rFonts w:ascii=&quot;Cambria Math&quot; w:h-ansi=&quot;Cambria Math&quot;/&gt;&lt;wx:font wx:val=&quot;Cambria Math&quot;/&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3&lt;/m:t&gt;&lt;/m:r&gt;&lt;/m:sub&gt;&lt;m:sup&gt;&lt;m:r&gt;&lt;m:rPr&gt;&lt;m:sty m:val=&quot;p&quot;/&gt;&lt;/m:rPr&gt;&lt;w:rPr&gt;&lt;w:rFonts w:ascii=&quot;Cambria Math&quot; w:h-ansi=&quot;Cambria Math&quot;/&gt;&lt;wx:font wx:val=&quot;Cambria Math&quot;/&gt;&lt;w:sz w:val=&quot;24&quot;/&gt;&lt;w:sz-cs w:val=&quot;24&quot;/&gt;&lt;w:lang w:val=&quot;EN-US&quot;/&gt;&lt;/w:rPr&gt;&lt;m:t&gt;(t)&lt;/m:t&gt;&lt;/m:r&gt;&lt;/m:sup&gt;&lt;/m:sSubSup&gt;&lt;m:r&gt;&lt;m:rPr&gt;&lt;m:sty m:val=&quot;p&quot;/&gt;&lt;/m:rPr&gt;&lt;w:rPr&gt;&lt;w:rFonts w:ascii=&quot;Cambria Math&quot; w:h-ansi=&quot;Cambria Math&quot;/&gt;&lt;wx:font wx:val=&quot;Cambria Math&quot;/&gt;&lt;w:sz w:val=&quot;24&quot;/&gt;&lt;w:sz-cs w:val=&quot;24&quot;/&gt;&lt;w:lang w:val=&quot;EN-US&quot;/&gt;&lt;/w:rPr&gt;&lt;m:t&gt;&amp;gt;&lt;/m:t&gt;&lt;/m:r&gt;&lt;m:r&gt;&lt;w:rPr&gt;&lt;w:rFonts w:ascii=&quot;Cambria Math&quot; w:h-ansi=&quot;Cambria Math&quot;/&gt;&lt;wx:font wx:val=&quot;Cambria Math&quot;/&gt;&lt;w:i/&gt;&lt;w:sz w:val=&quot;24&quot;/&gt;&lt;w:sz-cs w:val=&quot;24&quot;/&gt;&lt;w:lang w:val=&quot;EN-US&quot;/&gt;&lt;/w:rPr&gt;&lt;m:t&gt;??¦ &lt;/m:t&gt;&lt;/m:r&gt;&lt;m:sSubSup&gt;&lt;m:sSubSupPr&gt;&lt;m:ctrlPr&gt;&lt;w:rPr&gt;&lt;w:rFonts w:ascii=&quot;Cambria Math&quot; w:h-ansi=&quot;Cambria Math&quot;/&gt;&lt;wx:font wx:val=&quot;Cambria Math&quot;/&gt;&lt;w:sz w:val=&quot;24&quot;/&gt;&lt;w:sz-cs w:val=&quot;24&quot;/&gt;&lt;w:lang w:val=&quot;EN-US&quot;/&gt;&lt;/w:rPr&gt;&lt;/m:ctrlPr&gt;&lt;/m:sSubSupPr&gt;&lt;m:e&gt;&lt;m:r&gt;&lt;m:rPr&gt;&lt;m:sty m:val=&quot;p&quot;/&gt;&lt;/m:rPr&gt;&lt;w:rPr&gt;&lt;w:rFonts w:ascii=&quot;Cambria Math&quot; w:h-ansi=&quot;Cambria Math&quot;/&gt;&lt;wx:font wx:val=&quot;Cambria Math&quot;/&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m-1&lt;/m:t&gt;&lt;/m:r&gt;&lt;/m:sub&gt;&lt;m:sup&gt;&lt;m:d&gt;&lt;m:dPr&gt;&lt;m:ctrlPr&gt;&lt;w:rPr&gt;&lt;w:rFonts w:ascii=&quot;Cambria Math&quot; w:h-ansi=&quot;Cambria Math&quot;/&gt;&lt;wx:font wx:val=&quot;Cambria Math&quot;/&gt;&lt;w:sz w:val=&quot;24&quot;/&gt;&lt;w:sz-cs w:val=&quot;24&quot;/&gt;&lt;w:lang w:val=&quot;EN-US&quot;/&gt;&lt;/w:rPr&gt;&lt;/m:ctrlPr&gt;&lt;/m:dPr&gt;&lt;m:e&gt;&lt;m:r&gt;&lt;m:rPr&gt;&lt;m:sty m:val=&quot;p&quot;/&gt;&lt;/m:rPr&gt;&lt;w:rPr&gt;&lt;w:rFonts w:ascii=&quot;Cambria Math&quot; w:h-ansi=&quot;Cambria Math&quot;/&gt;&lt;wx:font wx:val=&quot;Cambria Math&quot;/&gt;&lt;w:sz w:val=&quot;24&quot;/&gt;&lt;w:sz-cs w:val=&quot;24&quot;/&gt;&lt;w:lang w:val=&quot;EN-US&quot;/&gt;&lt;/w:rPr&gt;&lt;m:t&gt;t&lt;/m:t&gt;&lt;/m:r&gt;&lt;/m:e&gt;&lt;/m:d&gt;&lt;/m:sup&gt;&lt;/m:sSubSup&gt;&lt;m:r&gt;&lt;m:rPr&gt;&lt;m:sty m:val=&quot;p&quot;/&gt;&lt;/m:rPr&gt;&lt;w:rPr&gt;&lt;w:rFonts w:ascii=&quot;Cambria Math&quot; w:h-ansi=&quot;Cambria Math&quot;/&gt;&lt;wx:font wx:val=&quot;Cambria Math&quot;/&gt;&lt;w:sz w:val=&quot;24&quot;/&gt;&lt;w:sz-cs w:val=&quot;24&quot;/&gt;&lt;w:lang w:val=&quot;EN-US&quot;/&gt;&lt;/w:rPr&gt;&lt;m:t&gt;&amp;gt;&lt;/m:t&gt;&lt;/m:r&gt;&lt;m:sSubSup&gt;&lt;m:sSubSupPr&gt;&lt;m:ctrlPr&gt;&lt;w:rPr&gt;&lt;w:rFonts w:ascii=&quot;Cambria Math&quot; w:h-ansi=&quot;Cambria Math&quot;/&gt;&lt;wx:font wx:val=&quot;Cambria Math&quot;/&gt;&lt;w:sz w:val=&quot;24&quot;/&gt;&lt;w:sz-cs w:val=&quot;24&quot;/&gt;&lt;w:lang w:val=&quot;EN-US&quot;/&gt;&lt;/w:rPr&gt;&lt;/m:ctrlPr&gt;&lt;/m:sSubSupPr&gt;&lt;m:e&gt;&lt;m:r&gt;&lt;m:rPr&gt;&lt;m:sty m:val=&quot;p&quot;/&gt;&lt;/m:rPr&gt;&lt;w:rPr&gt;&lt;w:rFonts w:ascii=&quot;Cambria Math&quot; w:h-ansi=&quot;Cambria Math&quot;/&gt;&lt;wx:font wx:val=&quot;Cambria Math&quot;/&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m&lt;/m:t&gt;&lt;/m:r&gt;&lt;/m:sub&gt;&lt;m:sup&gt;&lt;m:d&gt;&lt;m:dPr&gt;&lt;m:ctrlPr&gt;&lt;w:rPr&gt;&lt;w:rFonts w:ascii=&quot;Cambria Math&quot; w:h-ansi=&quot;Cambria Math&quot;/&gt;&lt;wx:font wx:val=&quot;Cambria Math&quot;/&gt;&lt;w:sz w:val=&quot;24&quot;/&gt;&lt;w:sz-cs w:val=&quot;24&quot;/&gt;&lt;w:lang w:val=&quot;EN-US&quot;/&gt;&lt;/w:rPr&gt;&lt;/m:ctrlPr&gt;&lt;/m:dPr&gt;&lt;m:e&gt;&lt;m:r&gt;&lt;m:rPr&gt;&lt;m:sty m:val=&quot;p&quot;/&gt;&lt;/m:rPr&gt;&lt;w:rPr&gt;&lt;w:rFonts w:ascii=&quot;Cambria Math&quot; w:h-ansi=&quot;Cambria Math&quot;/&gt;&lt;wx:font wx:val=&quot;Cambria Math&quot;/&gt;&lt;w:sz w:val=&quot;24&quot;/&gt;&lt;w:sz-cs w:val=&quot;24&quot;/&gt;&lt;w:lang w:val=&quot;EN-US&quot;/&gt;&lt;/w:rPr&gt;&lt;m:t&gt;t&lt;/m:t&gt;&lt;/m:r&gt;&lt;/m:e&gt;&lt;/m:d&gt;&lt;/m:sup&gt;&lt;/m:sSubSup&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1" o:title="" chromakey="white"/>
          </v:shape>
        </w:pict>
      </w:r>
      <w:r w:rsidRPr="007D772C">
        <w:rPr>
          <w:sz w:val="24"/>
          <w:szCs w:val="24"/>
          <w:lang w:val="en-US"/>
        </w:rPr>
        <w:instrText xml:space="preserve"> </w:instrText>
      </w:r>
      <w:r w:rsidR="00FA705C" w:rsidRPr="007D772C">
        <w:rPr>
          <w:sz w:val="24"/>
          <w:szCs w:val="24"/>
          <w:lang w:val="en-US"/>
        </w:rPr>
        <w:fldChar w:fldCharType="separate"/>
      </w:r>
      <w:r w:rsidR="005E1DFE">
        <w:pict>
          <v:shape id="_x0000_i1053" type="#_x0000_t75" style="width:174pt;height:18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oNotEmbedSystemFonts/&gt;&lt;w:defaultTabStop w:val=&quot;720&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072DD3&quot;/&gt;&lt;wsp:rsid wsp:val=&quot;0002656C&quot;/&gt;&lt;wsp:rsid wsp:val=&quot;00031D60&quot;/&gt;&lt;wsp:rsid wsp:val=&quot;0004066A&quot;/&gt;&lt;wsp:rsid wsp:val=&quot;00050257&quot;/&gt;&lt;wsp:rsid wsp:val=&quot;00051B6D&quot;/&gt;&lt;wsp:rsid wsp:val=&quot;000531A5&quot;/&gt;&lt;wsp:rsid wsp:val=&quot;00056365&quot;/&gt;&lt;wsp:rsid wsp:val=&quot;00072DD3&quot;/&gt;&lt;wsp:rsid wsp:val=&quot;000744BA&quot;/&gt;&lt;wsp:rsid wsp:val=&quot;00081570&quot;/&gt;&lt;wsp:rsid wsp:val=&quot;000B2E1B&quot;/&gt;&lt;wsp:rsid wsp:val=&quot;000B3D10&quot;/&gt;&lt;wsp:rsid wsp:val=&quot;000B5092&quot;/&gt;&lt;wsp:rsid wsp:val=&quot;000D06DC&quot;/&gt;&lt;wsp:rsid wsp:val=&quot;000D2AFE&quot;/&gt;&lt;wsp:rsid wsp:val=&quot;000D6F45&quot;/&gt;&lt;wsp:rsid wsp:val=&quot;000F2793&quot;/&gt;&lt;wsp:rsid wsp:val=&quot;00131E1E&quot;/&gt;&lt;wsp:rsid wsp:val=&quot;0013288F&quot;/&gt;&lt;wsp:rsid wsp:val=&quot;00145FD8&quot;/&gt;&lt;wsp:rsid wsp:val=&quot;00160097&quot;/&gt;&lt;wsp:rsid wsp:val=&quot;00163610&quot;/&gt;&lt;wsp:rsid wsp:val=&quot;00173561&quot;/&gt;&lt;wsp:rsid wsp:val=&quot;00191CBF&quot;/&gt;&lt;wsp:rsid wsp:val=&quot;001939C7&quot;/&gt;&lt;wsp:rsid wsp:val=&quot;001A38A6&quot;/&gt;&lt;wsp:rsid wsp:val=&quot;001B1517&quot;/&gt;&lt;wsp:rsid wsp:val=&quot;001C64A1&quot;/&gt;&lt;wsp:rsid wsp:val=&quot;001D147D&quot;/&gt;&lt;wsp:rsid wsp:val=&quot;002217BC&quot;/&gt;&lt;wsp:rsid wsp:val=&quot;00223913&quot;/&gt;&lt;wsp:rsid wsp:val=&quot;00244035&quot;/&gt;&lt;wsp:rsid wsp:val=&quot;00256E45&quot;/&gt;&lt;wsp:rsid wsp:val=&quot;002621E5&quot;/&gt;&lt;wsp:rsid wsp:val=&quot;00264DD6&quot;/&gt;&lt;wsp:rsid wsp:val=&quot;00267171&quot;/&gt;&lt;wsp:rsid wsp:val=&quot;00281A4A&quot;/&gt;&lt;wsp:rsid wsp:val=&quot;00281F89&quot;/&gt;&lt;wsp:rsid wsp:val=&quot;00287CAA&quot;/&gt;&lt;wsp:rsid wsp:val=&quot;002A1CC7&quot;/&gt;&lt;wsp:rsid wsp:val=&quot;002A2E20&quot;/&gt;&lt;wsp:rsid wsp:val=&quot;002B0A67&quot;/&gt;&lt;wsp:rsid wsp:val=&quot;00307467&quot;/&gt;&lt;wsp:rsid wsp:val=&quot;003144FD&quot;/&gt;&lt;wsp:rsid wsp:val=&quot;003159E9&quot;/&gt;&lt;wsp:rsid wsp:val=&quot;00321358&quot;/&gt;&lt;wsp:rsid wsp:val=&quot;0033457B&quot;/&gt;&lt;wsp:rsid wsp:val=&quot;003345B3&quot;/&gt;&lt;wsp:rsid wsp:val=&quot;00354416&quot;/&gt;&lt;wsp:rsid wsp:val=&quot;00356937&quot;/&gt;&lt;wsp:rsid wsp:val=&quot;00356CBC&quot;/&gt;&lt;wsp:rsid wsp:val=&quot;0038071D&quot;/&gt;&lt;wsp:rsid wsp:val=&quot;00385621&quot;/&gt;&lt;wsp:rsid wsp:val=&quot;003A1B34&quot;/&gt;&lt;wsp:rsid wsp:val=&quot;003E6F71&quot;/&gt;&lt;wsp:rsid wsp:val=&quot;003F66E8&quot;/&gt;&lt;wsp:rsid wsp:val=&quot;003F695F&quot;/&gt;&lt;wsp:rsid wsp:val=&quot;004016E6&quot;/&gt;&lt;wsp:rsid wsp:val=&quot;0040663A&quot;/&gt;&lt;wsp:rsid wsp:val=&quot;0041562F&quot;/&gt;&lt;wsp:rsid wsp:val=&quot;00430651&quot;/&gt;&lt;wsp:rsid wsp:val=&quot;00432E74&quot;/&gt;&lt;wsp:rsid wsp:val=&quot;00432ECA&quot;/&gt;&lt;wsp:rsid wsp:val=&quot;00435336&quot;/&gt;&lt;wsp:rsid wsp:val=&quot;00440896&quot;/&gt;&lt;wsp:rsid wsp:val=&quot;00442443&quot;/&gt;&lt;wsp:rsid wsp:val=&quot;00452671&quot;/&gt;&lt;wsp:rsid wsp:val=&quot;004573A4&quot;/&gt;&lt;wsp:rsid wsp:val=&quot;004766DB&quot;/&gt;&lt;wsp:rsid wsp:val=&quot;004775DC&quot;/&gt;&lt;wsp:rsid wsp:val=&quot;0049590A&quot;/&gt;&lt;wsp:rsid wsp:val=&quot;004A0B44&quot;/&gt;&lt;wsp:rsid wsp:val=&quot;004A53F1&quot;/&gt;&lt;wsp:rsid wsp:val=&quot;004E2459&quot;/&gt;&lt;wsp:rsid wsp:val=&quot;00514559&quot;/&gt;&lt;wsp:rsid wsp:val=&quot;0054062D&quot;/&gt;&lt;wsp:rsid wsp:val=&quot;00554009&quot;/&gt;&lt;wsp:rsid wsp:val=&quot;00562A01&quot;/&gt;&lt;wsp:rsid wsp:val=&quot;00562BFF&quot;/&gt;&lt;wsp:rsid wsp:val=&quot;00570741&quot;/&gt;&lt;wsp:rsid wsp:val=&quot;00593F0F&quot;/&gt;&lt;wsp:rsid wsp:val=&quot;005952A0&quot;/&gt;&lt;wsp:rsid wsp:val=&quot;00595F78&quot;/&gt;&lt;wsp:rsid wsp:val=&quot;005A35D5&quot;/&gt;&lt;wsp:rsid wsp:val=&quot;005B33B3&quot;/&gt;&lt;wsp:rsid wsp:val=&quot;005E1FDE&quot;/&gt;&lt;wsp:rsid wsp:val=&quot;005F0B53&quot;/&gt;&lt;wsp:rsid wsp:val=&quot;005F1E87&quot;/&gt;&lt;wsp:rsid wsp:val=&quot;005F4C98&quot;/&gt;&lt;wsp:rsid wsp:val=&quot;005F7996&quot;/&gt;&lt;wsp:rsid wsp:val=&quot;0061450A&quot;/&gt;&lt;wsp:rsid wsp:val=&quot;00617B58&quot;/&gt;&lt;wsp:rsid wsp:val=&quot;00622708&quot;/&gt;&lt;wsp:rsid wsp:val=&quot;006334F0&quot;/&gt;&lt;wsp:rsid wsp:val=&quot;0064529E&quot;/&gt;&lt;wsp:rsid wsp:val=&quot;00650B21&quot;/&gt;&lt;wsp:rsid wsp:val=&quot;00651F87&quot;/&gt;&lt;wsp:rsid wsp:val=&quot;00653A70&quot;/&gt;&lt;wsp:rsid wsp:val=&quot;00654667&quot;/&gt;&lt;wsp:rsid wsp:val=&quot;00660BB1&quot;/&gt;&lt;wsp:rsid wsp:val=&quot;00667908&quot;/&gt;&lt;wsp:rsid wsp:val=&quot;006713D0&quot;/&gt;&lt;wsp:rsid wsp:val=&quot;00673A6C&quot;/&gt;&lt;wsp:rsid wsp:val=&quot;006800CC&quot;/&gt;&lt;wsp:rsid wsp:val=&quot;00682F93&quot;/&gt;&lt;wsp:rsid wsp:val=&quot;00694E88&quot;/&gt;&lt;wsp:rsid wsp:val=&quot;006A0653&quot;/&gt;&lt;wsp:rsid wsp:val=&quot;006B6C31&quot;/&gt;&lt;wsp:rsid wsp:val=&quot;006C15D5&quot;/&gt;&lt;wsp:rsid wsp:val=&quot;006C2898&quot;/&gt;&lt;wsp:rsid wsp:val=&quot;006C72CC&quot;/&gt;&lt;wsp:rsid wsp:val=&quot;006F220F&quot;/&gt;&lt;wsp:rsid wsp:val=&quot;006F500E&quot;/&gt;&lt;wsp:rsid wsp:val=&quot;00747566&quot;/&gt;&lt;wsp:rsid wsp:val=&quot;00760C13&quot;/&gt;&lt;wsp:rsid wsp:val=&quot;007767B8&quot;/&gt;&lt;wsp:rsid wsp:val=&quot;00786A69&quot;/&gt;&lt;wsp:rsid wsp:val=&quot;00787BCD&quot;/&gt;&lt;wsp:rsid wsp:val=&quot;00796917&quot;/&gt;&lt;wsp:rsid wsp:val=&quot;007A65BE&quot;/&gt;&lt;wsp:rsid wsp:val=&quot;007B3349&quot;/&gt;&lt;wsp:rsid wsp:val=&quot;007B76BD&quot;/&gt;&lt;wsp:rsid wsp:val=&quot;007C20A7&quot;/&gt;&lt;wsp:rsid wsp:val=&quot;007D06F5&quot;/&gt;&lt;wsp:rsid wsp:val=&quot;007D3F58&quot;/&gt;&lt;wsp:rsid wsp:val=&quot;007D772C&quot;/&gt;&lt;wsp:rsid wsp:val=&quot;00811ECD&quot;/&gt;&lt;wsp:rsid wsp:val=&quot;00832134&quot;/&gt;&lt;wsp:rsid wsp:val=&quot;008452CA&quot;/&gt;&lt;wsp:rsid wsp:val=&quot;00845551&quot;/&gt;&lt;wsp:rsid wsp:val=&quot;008472B9&quot;/&gt;&lt;wsp:rsid wsp:val=&quot;00852DDA&quot;/&gt;&lt;wsp:rsid wsp:val=&quot;0087047A&quot;/&gt;&lt;wsp:rsid wsp:val=&quot;0087051B&quot;/&gt;&lt;wsp:rsid wsp:val=&quot;008758FE&quot;/&gt;&lt;wsp:rsid wsp:val=&quot;0088008A&quot;/&gt;&lt;wsp:rsid wsp:val=&quot;00884B2B&quot;/&gt;&lt;wsp:rsid wsp:val=&quot;008B2F84&quot;/&gt;&lt;wsp:rsid wsp:val=&quot;008D1255&quot;/&gt;&lt;wsp:rsid wsp:val=&quot;008E7DD7&quot;/&gt;&lt;wsp:rsid wsp:val=&quot;008F42D8&quot;/&gt;&lt;wsp:rsid wsp:val=&quot;00925C73&quot;/&gt;&lt;wsp:rsid wsp:val=&quot;0093335A&quot;/&gt;&lt;wsp:rsid wsp:val=&quot;009400B2&quot;/&gt;&lt;wsp:rsid wsp:val=&quot;00946043&quot;/&gt;&lt;wsp:rsid wsp:val=&quot;00956F95&quot;/&gt;&lt;wsp:rsid wsp:val=&quot;00957A1C&quot;/&gt;&lt;wsp:rsid wsp:val=&quot;009647DB&quot;/&gt;&lt;wsp:rsid wsp:val=&quot;0096652E&quot;/&gt;&lt;wsp:rsid wsp:val=&quot;00995E44&quot;/&gt;&lt;wsp:rsid wsp:val=&quot;009975B6&quot;/&gt;&lt;wsp:rsid wsp:val=&quot;009D2741&quot;/&gt;&lt;wsp:rsid wsp:val=&quot;009E0793&quot;/&gt;&lt;wsp:rsid wsp:val=&quot;009E0E73&quot;/&gt;&lt;wsp:rsid wsp:val=&quot;009F105D&quot;/&gt;&lt;wsp:rsid wsp:val=&quot;009F1085&quot;/&gt;&lt;wsp:rsid wsp:val=&quot;009F4B62&quot;/&gt;&lt;wsp:rsid wsp:val=&quot;009F62AF&quot;/&gt;&lt;wsp:rsid wsp:val=&quot;00A01DB2&quot;/&gt;&lt;wsp:rsid wsp:val=&quot;00A132F1&quot;/&gt;&lt;wsp:rsid wsp:val=&quot;00A14712&quot;/&gt;&lt;wsp:rsid wsp:val=&quot;00A230A5&quot;/&gt;&lt;wsp:rsid wsp:val=&quot;00A3626F&quot;/&gt;&lt;wsp:rsid wsp:val=&quot;00A51921&quot;/&gt;&lt;wsp:rsid wsp:val=&quot;00A562A1&quot;/&gt;&lt;wsp:rsid wsp:val=&quot;00A67C9A&quot;/&gt;&lt;wsp:rsid wsp:val=&quot;00AB0D1A&quot;/&gt;&lt;wsp:rsid wsp:val=&quot;00AB591D&quot;/&gt;&lt;wsp:rsid wsp:val=&quot;00AC4844&quot;/&gt;&lt;wsp:rsid wsp:val=&quot;00AD545C&quot;/&gt;&lt;wsp:rsid wsp:val=&quot;00AD7125&quot;/&gt;&lt;wsp:rsid wsp:val=&quot;00AE7AA3&quot;/&gt;&lt;wsp:rsid wsp:val=&quot;00B06ED5&quot;/&gt;&lt;wsp:rsid wsp:val=&quot;00B17681&quot;/&gt;&lt;wsp:rsid wsp:val=&quot;00B54120&quot;/&gt;&lt;wsp:rsid wsp:val=&quot;00B65FF9&quot;/&gt;&lt;wsp:rsid wsp:val=&quot;00B7060B&quot;/&gt;&lt;wsp:rsid wsp:val=&quot;00B77CD5&quot;/&gt;&lt;wsp:rsid wsp:val=&quot;00B86320&quot;/&gt;&lt;wsp:rsid wsp:val=&quot;00B95E9E&quot;/&gt;&lt;wsp:rsid wsp:val=&quot;00BA27B1&quot;/&gt;&lt;wsp:rsid wsp:val=&quot;00BB46FE&quot;/&gt;&lt;wsp:rsid wsp:val=&quot;00BB5951&quot;/&gt;&lt;wsp:rsid wsp:val=&quot;00BB5970&quot;/&gt;&lt;wsp:rsid wsp:val=&quot;00BD0ABF&quot;/&gt;&lt;wsp:rsid wsp:val=&quot;00BD2C2B&quot;/&gt;&lt;wsp:rsid wsp:val=&quot;00BE2F9A&quot;/&gt;&lt;wsp:rsid wsp:val=&quot;00BF10AD&quot;/&gt;&lt;wsp:rsid wsp:val=&quot;00C03427&quot;/&gt;&lt;wsp:rsid wsp:val=&quot;00C1418D&quot;/&gt;&lt;wsp:rsid wsp:val=&quot;00C30896&quot;/&gt;&lt;wsp:rsid wsp:val=&quot;00C3220C&quot;/&gt;&lt;wsp:rsid wsp:val=&quot;00C36ACA&quot;/&gt;&lt;wsp:rsid wsp:val=&quot;00C402C9&quot;/&gt;&lt;wsp:rsid wsp:val=&quot;00C456F0&quot;/&gt;&lt;wsp:rsid wsp:val=&quot;00C515AB&quot;/&gt;&lt;wsp:rsid wsp:val=&quot;00C55341&quot;/&gt;&lt;wsp:rsid wsp:val=&quot;00C55CD5&quot;/&gt;&lt;wsp:rsid wsp:val=&quot;00C6374F&quot;/&gt;&lt;wsp:rsid wsp:val=&quot;00C65CC3&quot;/&gt;&lt;wsp:rsid wsp:val=&quot;00C81527&quot;/&gt;&lt;wsp:rsid wsp:val=&quot;00C92953&quot;/&gt;&lt;wsp:rsid wsp:val=&quot;00CA06CF&quot;/&gt;&lt;wsp:rsid wsp:val=&quot;00CD1A61&quot;/&gt;&lt;wsp:rsid wsp:val=&quot;00CD6385&quot;/&gt;&lt;wsp:rsid wsp:val=&quot;00D21507&quot;/&gt;&lt;wsp:rsid wsp:val=&quot;00D22EA3&quot;/&gt;&lt;wsp:rsid wsp:val=&quot;00D2658A&quot;/&gt;&lt;wsp:rsid wsp:val=&quot;00D4180F&quot;/&gt;&lt;wsp:rsid wsp:val=&quot;00D42D4F&quot;/&gt;&lt;wsp:rsid wsp:val=&quot;00D51941&quot;/&gt;&lt;wsp:rsid wsp:val=&quot;00D62B40&quot;/&gt;&lt;wsp:rsid wsp:val=&quot;00D734DB&quot;/&gt;&lt;wsp:rsid wsp:val=&quot;00DC7ECD&quot;/&gt;&lt;wsp:rsid wsp:val=&quot;00DD43CD&quot;/&gt;&lt;wsp:rsid wsp:val=&quot;00DD4628&quot;/&gt;&lt;wsp:rsid wsp:val=&quot;00E16D80&quot;/&gt;&lt;wsp:rsid wsp:val=&quot;00E17D70&quot;/&gt;&lt;wsp:rsid wsp:val=&quot;00E329C2&quot;/&gt;&lt;wsp:rsid wsp:val=&quot;00E37A75&quot;/&gt;&lt;wsp:rsid wsp:val=&quot;00E61444&quot;/&gt;&lt;wsp:rsid wsp:val=&quot;00E65EC9&quot;/&gt;&lt;wsp:rsid wsp:val=&quot;00E702DE&quot;/&gt;&lt;wsp:rsid wsp:val=&quot;00E72277&quot;/&gt;&lt;wsp:rsid wsp:val=&quot;00E92992&quot;/&gt;&lt;wsp:rsid wsp:val=&quot;00E97FA5&quot;/&gt;&lt;wsp:rsid wsp:val=&quot;00EA2555&quot;/&gt;&lt;wsp:rsid wsp:val=&quot;00EA45EA&quot;/&gt;&lt;wsp:rsid wsp:val=&quot;00EB0300&quot;/&gt;&lt;wsp:rsid wsp:val=&quot;00EB1279&quot;/&gt;&lt;wsp:rsid wsp:val=&quot;00EC4197&quot;/&gt;&lt;wsp:rsid wsp:val=&quot;00ED2EB1&quot;/&gt;&lt;wsp:rsid wsp:val=&quot;00EE0C15&quot;/&gt;&lt;wsp:rsid wsp:val=&quot;00F002FB&quot;/&gt;&lt;wsp:rsid wsp:val=&quot;00F033B1&quot;/&gt;&lt;wsp:rsid wsp:val=&quot;00F03E3D&quot;/&gt;&lt;wsp:rsid wsp:val=&quot;00F36678&quot;/&gt;&lt;wsp:rsid wsp:val=&quot;00F376D1&quot;/&gt;&lt;wsp:rsid wsp:val=&quot;00F46BBC&quot;/&gt;&lt;wsp:rsid wsp:val=&quot;00F50654&quot;/&gt;&lt;wsp:rsid wsp:val=&quot;00F56C49&quot;/&gt;&lt;wsp:rsid wsp:val=&quot;00F572F7&quot;/&gt;&lt;wsp:rsid wsp:val=&quot;00F83F84&quot;/&gt;&lt;wsp:rsid wsp:val=&quot;00F95956&quot;/&gt;&lt;wsp:rsid wsp:val=&quot;00FB251D&quot;/&gt;&lt;wsp:rsid wsp:val=&quot;00FB27C3&quot;/&gt;&lt;wsp:rsid wsp:val=&quot;00FC6FA8&quot;/&gt;&lt;wsp:rsid wsp:val=&quot;00FF78A9&quot;/&gt;&lt;/wsp:rsids&gt;&lt;/w:docPr&gt;&lt;w:body&gt;&lt;w:p wsp:rsidR=&quot;00000000&quot; wsp:rsidRDefault=&quot;00281F89&quot;&gt;&lt;m:oMathPara&gt;&lt;m:oMath&gt;&lt;m:sSubSup&gt;&lt;m:sSubSupPr&gt;&lt;m:ctrlPr&gt;&lt;w:rPr&gt;&lt;w:rFonts w:ascii=&quot;Cambria Math&quot; w:h-ansi=&quot;Cambria Math&quot;/&gt;&lt;wx:font wx:val=&quot;Cambria Math&quot;/&gt;&lt;w:sz w:val=&quot;24&quot;/&gt;&lt;w:sz-cs w:val=&quot;24&quot;/&gt;&lt;w:lang w:val=&quot;EN-US&quot;/&gt;&lt;/w:rPr&gt;&lt;/m:ctrlPr&gt;&lt;/m:sSubSupPr&gt;&lt;m:e&gt;&lt;m:r&gt;&lt;m:rPr&gt;&lt;m:sty m:val=&quot;p&quot;/&gt;&lt;/m:rPr&gt;&lt;w:rPr&gt;&lt;w:rFonts w:ascii=&quot;Cambria Math&quot; w:h-ansi=&quot;Cambria Math&quot;/&gt;&lt;wx:font wx:val=&quot;Cambria Math&quot;/&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1&lt;/m:t&gt;&lt;/m:r&gt;&lt;/m:sub&gt;&lt;m:sup&gt;&lt;m:r&gt;&lt;m:rPr&gt;&lt;m:sty m:val=&quot;p&quot;/&gt;&lt;/m:rPr&gt;&lt;w:rPr&gt;&lt;w:rFonts w:ascii=&quot;Cambria Math&quot; w:h-ansi=&quot;Cambria Math&quot;/&gt;&lt;wx:font wx:val=&quot;Cambria Math&quot;/&gt;&lt;w:sz w:val=&quot;24&quot;/&gt;&lt;w:sz-cs w:val=&quot;24&quot;/&gt;&lt;w:lang w:val=&quot;EN-US&quot;/&gt;&lt;/w:rPr&gt;&lt;m:t&gt;(t)&lt;/m:t&gt;&lt;/m:r&gt;&lt;/m:sup&gt;&lt;/m:sSubSup&gt;&lt;m:r&gt;&lt;m:rPr&gt;&lt;m:sty m:val=&quot;p&quot;/&gt;&lt;/m:rPr&gt;&lt;w:rPr&gt;&lt;w:rFonts w:ascii=&quot;Cambria Math&quot; w:h-ansi=&quot;Cambria Math&quot;/&gt;&lt;wx:font wx:val=&quot;Cambria Math&quot;/&gt;&lt;w:sz w:val=&quot;24&quot;/&gt;&lt;w:sz-cs w:val=&quot;24&quot;/&gt;&lt;w:lang w:val=&quot;EN-US&quot;/&gt;&lt;/w:rPr&gt;&lt;m:t&gt;&amp;gt;&lt;/m:t&gt;&lt;/m:r&gt;&lt;m:r&gt;&lt;w:rPr&gt;&lt;w:rFonts w:ascii=&quot;Cambria Math&quot; w:h-ansi=&quot;Cambria Math&quot;/&gt;&lt;wx:font wx:val=&quot;Cambria Math&quot;/&gt;&lt;w:i/&gt;&lt;w:sz w:val=&quot;24&quot;/&gt;&lt;w:sz-cs w:val=&quot;24&quot;/&gt;&lt;w:lang w:val=&quot;EN-US&quot;/&gt;&lt;/w:rPr&gt;&lt;m:t&gt; &lt;/m:t&gt;&lt;/m:r&gt;&lt;m:sSubSup&gt;&lt;m:sSubSupPr&gt;&lt;m:ctrlPr&gt;&lt;w:rPr&gt;&lt;w:rFonts w:ascii=&quot;Cambria Math&quot; w:h-ansi=&quot;Cambria Math&quot;/&gt;&lt;wx:font wx:val=&quot;Cambria Math&quot;/&gt;&lt;w:sz w:val=&quot;24&quot;/&gt;&lt;w:sz-cs w:val=&quot;24&quot;/&gt;&lt;w:lang w:val=&quot;EN-US&quot;/&gt;&lt;/w:rPr&gt;&lt;/m:ctrlPr&gt;&lt;/m:sSubSupPr&gt;&lt;m:e&gt;&lt;m:r&gt;&lt;m:rPr&gt;&lt;m:sty m:val=&quot;p&quot;/&gt;&lt;/m:rPr&gt;&lt;w:rPr&gt;&lt;w:rFonts w:ascii=&quot;Cambria Math&quot; w:h-ansi=&quot;Cambria Math&quot;/&gt;&lt;wx:font wx:val=&quot;Cambria Math&quot;/&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2&lt;/m:t&gt;&lt;/m:r&gt;&lt;/m:sub&gt;&lt;m:sup&gt;&lt;m:r&gt;&lt;m:rPr&gt;&lt;m:sty m:val=&quot;p&quot;/&gt;&lt;/m:rPr&gt;&lt;w:rPr&gt;&lt;w:rFonts w:ascii=&quot;Cambria Math&quot; w:h-ansi=&quot;Cambria Math&quot;/&gt;&lt;wx:font wx:val=&quot;Cambria Math&quot;/&gt;&lt;w:sz w:val=&quot;24&quot;/&gt;&lt;w:sz-cs w:val=&quot;24&quot;/&gt;&lt;w:lang w:val=&quot;EN-US&quot;/&gt;&lt;/w:rPr&gt;&lt;m:t&gt;(t)&lt;/m:t&gt;&lt;/m:r&gt;&lt;/m:sup&gt;&lt;/m:sSubSup&gt;&lt;m:r&gt;&lt;m:rPr&gt;&lt;m:sty m:val=&quot;p&quot;/&gt;&lt;/m:rPr&gt;&lt;w:rPr&gt;&lt;w:rFonts w:ascii=&quot;Cambria Math&quot; w:h-ansi=&quot;Cambria Math&quot;/&gt;&lt;wx:font wx:val=&quot;Cambria Math&quot;/&gt;&lt;w:sz w:val=&quot;24&quot;/&gt;&lt;w:sz-cs w:val=&quot;24&quot;/&gt;&lt;w:lang w:val=&quot;EN-US&quot;/&gt;&lt;/w:rPr&gt;&lt;m:t&gt;&amp;gt;&lt;/m:t&gt;&lt;/m:r&gt;&lt;m:r&gt;&lt;w:rPr&gt;&lt;w:rFonts w:ascii=&quot;Cambria Math&quot; w:h-ansi=&quot;Cambria Math&quot;/&gt;&lt;wx:font wx:val=&quot;Cambria Math&quot;/&gt;&lt;w:i/&gt;&lt;w:sz w:val=&quot;24&quot;/&gt;&lt;w:sz-cs w:val=&quot;24&quot;/&gt;&lt;w:lang w:val=&quot;EN-US&quot;/&gt;&lt;/w:rPr&gt;&lt;m:t&gt; &lt;/m:t&gt;&lt;/m:r&gt;&lt;m:sSubSup&gt;&lt;m:sSubSupPr&gt;&lt;m:ctrlPr&gt;&lt;w:rPr&gt;&lt;w:rFonts w:ascii=&quot;Cambria Math&quot; w:h-ansi=&quot;Cambria Math&quot;/&gt;&lt;wx:font wx:val=&quot;Cambria Math&quot;/&gt;&lt;w:sz w:val=&quot;24&quot;/&gt;&lt;w:sz-cs w:val=&quot;24&quot;/&gt;&lt;w:lang w:val=&quot;EN-US&quot;/&gt;&lt;/w:rPr&gt;&lt;/m:ctrlPr&gt;&lt;/m:sSubSupPr&gt;&lt;m:e&gt;&lt;m:r&gt;&lt;m:rPr&gt;&lt;m:sty m:val=&quot;p&quot;/&gt;&lt;/m:rPr&gt;&lt;w:rPr&gt;&lt;w:rFonts w:ascii=&quot;Cambria Math&quot; w:h-ansi=&quot;Cambria Math&quot;/&gt;&lt;wx:font wx:val=&quot;Cambria Math&quot;/&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3&lt;/m:t&gt;&lt;/m:r&gt;&lt;/m:sub&gt;&lt;m:sup&gt;&lt;m:r&gt;&lt;m:rPr&gt;&lt;m:sty m:val=&quot;p&quot;/&gt;&lt;/m:rPr&gt;&lt;w:rPr&gt;&lt;w:rFonts w:ascii=&quot;Cambria Math&quot; w:h-ansi=&quot;Cambria Math&quot;/&gt;&lt;wx:font wx:val=&quot;Cambria Math&quot;/&gt;&lt;w:sz w:val=&quot;24&quot;/&gt;&lt;w:sz-cs w:val=&quot;24&quot;/&gt;&lt;w:lang w:val=&quot;EN-US&quot;/&gt;&lt;/w:rPr&gt;&lt;m:t&gt;(t)&lt;/m:t&gt;&lt;/m:r&gt;&lt;/m:sup&gt;&lt;/m:sSubSup&gt;&lt;m:r&gt;&lt;m:rPr&gt;&lt;m:sty m:val=&quot;p&quot;/&gt;&lt;/m:rPr&gt;&lt;w:rPr&gt;&lt;w:rFonts w:ascii=&quot;Cambria Math&quot; w:h-ansi=&quot;Cambria Math&quot;/&gt;&lt;wx:font wx:val=&quot;Cambria Math&quot;/&gt;&lt;w:sz w:val=&quot;24&quot;/&gt;&lt;w:sz-cs w:val=&quot;24&quot;/&gt;&lt;w:lang w:val=&quot;EN-US&quot;/&gt;&lt;/w:rPr&gt;&lt;m:t&gt;&amp;gt;&lt;/m:t&gt;&lt;/m:r&gt;&lt;m:r&gt;&lt;w:rPr&gt;&lt;w:rFonts w:ascii=&quot;Cambria Math&quot; w:h-ansi=&quot;Cambria Math&quot;/&gt;&lt;wx:font wx:val=&quot;Cambria Math&quot;/&gt;&lt;w:i/&gt;&lt;w:sz w:val=&quot;24&quot;/&gt;&lt;w:sz-cs w:val=&quot;24&quot;/&gt;&lt;w:lang w:val=&quot;EN-US&quot;/&gt;&lt;/w:rPr&gt;&lt;m:t&gt;??¦ &lt;/m:t&gt;&lt;/m:r&gt;&lt;m:sSubSup&gt;&lt;m:sSubSupPr&gt;&lt;m:ctrlPr&gt;&lt;w:rPr&gt;&lt;w:rFonts w:ascii=&quot;Cambria Math&quot; w:h-ansi=&quot;Cambria Math&quot;/&gt;&lt;wx:font wx:val=&quot;Cambria Math&quot;/&gt;&lt;w:sz w:val=&quot;24&quot;/&gt;&lt;w:sz-cs w:val=&quot;24&quot;/&gt;&lt;w:lang w:val=&quot;EN-US&quot;/&gt;&lt;/w:rPr&gt;&lt;/m:ctrlPr&gt;&lt;/m:sSubSupPr&gt;&lt;m:e&gt;&lt;m:r&gt;&lt;m:rPr&gt;&lt;m:sty m:val=&quot;p&quot;/&gt;&lt;/m:rPr&gt;&lt;w:rPr&gt;&lt;w:rFonts w:ascii=&quot;Cambria Math&quot; w:h-ansi=&quot;Cambria Math&quot;/&gt;&lt;wx:font wx:val=&quot;Cambria Math&quot;/&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m-1&lt;/m:t&gt;&lt;/m:r&gt;&lt;/m:sub&gt;&lt;m:sup&gt;&lt;m:d&gt;&lt;m:dPr&gt;&lt;m:ctrlPr&gt;&lt;w:rPr&gt;&lt;w:rFonts w:ascii=&quot;Cambria Math&quot; w:h-ansi=&quot;Cambria Math&quot;/&gt;&lt;wx:font wx:val=&quot;Cambria Math&quot;/&gt;&lt;w:sz w:val=&quot;24&quot;/&gt;&lt;w:sz-cs w:val=&quot;24&quot;/&gt;&lt;w:lang w:val=&quot;EN-US&quot;/&gt;&lt;/w:rPr&gt;&lt;/m:ctrlPr&gt;&lt;/m:dPr&gt;&lt;m:e&gt;&lt;m:r&gt;&lt;m:rPr&gt;&lt;m:sty m:val=&quot;p&quot;/&gt;&lt;/m:rPr&gt;&lt;w:rPr&gt;&lt;w:rFonts w:ascii=&quot;Cambria Math&quot; w:h-ansi=&quot;Cambria Math&quot;/&gt;&lt;wx:font wx:val=&quot;Cambria Math&quot;/&gt;&lt;w:sz w:val=&quot;24&quot;/&gt;&lt;w:sz-cs w:val=&quot;24&quot;/&gt;&lt;w:lang w:val=&quot;EN-US&quot;/&gt;&lt;/w:rPr&gt;&lt;m:t&gt;t&lt;/m:t&gt;&lt;/m:r&gt;&lt;/m:e&gt;&lt;/m:d&gt;&lt;/m:sup&gt;&lt;/m:sSubSup&gt;&lt;m:r&gt;&lt;m:rPr&gt;&lt;m:sty m:val=&quot;p&quot;/&gt;&lt;/m:rPr&gt;&lt;w:rPr&gt;&lt;w:rFonts w:ascii=&quot;Cambria Math&quot; w:h-ansi=&quot;Cambria Math&quot;/&gt;&lt;wx:font wx:val=&quot;Cambria Math&quot;/&gt;&lt;w:sz w:val=&quot;24&quot;/&gt;&lt;w:sz-cs w:val=&quot;24&quot;/&gt;&lt;w:lang w:val=&quot;EN-US&quot;/&gt;&lt;/w:rPr&gt;&lt;m:t&gt;&amp;gt;&lt;/m:t&gt;&lt;/m:r&gt;&lt;m:sSubSup&gt;&lt;m:sSubSupPr&gt;&lt;m:ctrlPr&gt;&lt;w:rPr&gt;&lt;w:rFonts w:ascii=&quot;Cambria Math&quot; w:h-ansi=&quot;Cambria Math&quot;/&gt;&lt;wx:font wx:val=&quot;Cambria Math&quot;/&gt;&lt;w:sz w:val=&quot;24&quot;/&gt;&lt;w:sz-cs w:val=&quot;24&quot;/&gt;&lt;w:lang w:val=&quot;EN-US&quot;/&gt;&lt;/w:rPr&gt;&lt;/m:ctrlPr&gt;&lt;/m:sSubSupPr&gt;&lt;m:e&gt;&lt;m:r&gt;&lt;m:rPr&gt;&lt;m:sty m:val=&quot;p&quot;/&gt;&lt;/m:rPr&gt;&lt;w:rPr&gt;&lt;w:rFonts w:ascii=&quot;Cambria Math&quot; w:h-ansi=&quot;Cambria Math&quot;/&gt;&lt;wx:font wx:val=&quot;Cambria Math&quot;/&gt;&lt;w:sz w:val=&quot;24&quot;/&gt;&lt;w:sz-cs w:val=&quot;24&quot;/&gt;&lt;w:lang w:val=&quot;EN-US&quot;/&gt;&lt;/w:rPr&gt;&lt;m:t&gt;?»&lt;/m:t&gt;&lt;/m:r&gt;&lt;/m:e&gt;&lt;m:sub&gt;&lt;m:r&gt;&lt;m:rPr&gt;&lt;m:sty m:val=&quot;p&quot;/&gt;&lt;/m:rPr&gt;&lt;w:rPr&gt;&lt;w:rFonts w:ascii=&quot;Cambria Math&quot; w:h-ansi=&quot;Cambria Math&quot;/&gt;&lt;wx:font wx:val=&quot;Cambria Math&quot;/&gt;&lt;w:sz w:val=&quot;24&quot;/&gt;&lt;w:sz-cs w:val=&quot;24&quot;/&gt;&lt;w:lang w:val=&quot;EN-US&quot;/&gt;&lt;/w:rPr&gt;&lt;m:t&gt;m&lt;/m:t&gt;&lt;/m:r&gt;&lt;/m:sub&gt;&lt;m:sup&gt;&lt;m:d&gt;&lt;m:dPr&gt;&lt;m:ctrlPr&gt;&lt;w:rPr&gt;&lt;w:rFonts w:ascii=&quot;Cambria Math&quot; w:h-ansi=&quot;Cambria Math&quot;/&gt;&lt;wx:font wx:val=&quot;Cambria Math&quot;/&gt;&lt;w:sz w:val=&quot;24&quot;/&gt;&lt;w:sz-cs w:val=&quot;24&quot;/&gt;&lt;w:lang w:val=&quot;EN-US&quot;/&gt;&lt;/w:rPr&gt;&lt;/m:ctrlPr&gt;&lt;/m:dPr&gt;&lt;m:e&gt;&lt;m:r&gt;&lt;m:rPr&gt;&lt;m:sty m:val=&quot;p&quot;/&gt;&lt;/m:rPr&gt;&lt;w:rPr&gt;&lt;w:rFonts w:ascii=&quot;Cambria Math&quot; w:h-ansi=&quot;Cambria Math&quot;/&gt;&lt;wx:font wx:val=&quot;Cambria Math&quot;/&gt;&lt;w:sz w:val=&quot;24&quot;/&gt;&lt;w:sz-cs w:val=&quot;24&quot;/&gt;&lt;w:lang w:val=&quot;EN-US&quot;/&gt;&lt;/w:rPr&gt;&lt;m:t&gt;t&lt;/m:t&gt;&lt;/m:r&gt;&lt;/m:e&gt;&lt;/m:d&gt;&lt;/m:sup&gt;&lt;/m:sSubSup&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1" o:title="" chromakey="white"/>
          </v:shape>
        </w:pict>
      </w:r>
      <w:r w:rsidR="00FA705C" w:rsidRPr="007D772C">
        <w:rPr>
          <w:sz w:val="24"/>
          <w:szCs w:val="24"/>
          <w:lang w:val="en-US"/>
        </w:rPr>
        <w:fldChar w:fldCharType="end"/>
      </w:r>
      <w:r w:rsidRPr="003159E9">
        <w:rPr>
          <w:sz w:val="24"/>
          <w:szCs w:val="24"/>
          <w:lang w:val="en-US"/>
        </w:rPr>
        <w:t xml:space="preserve">, then the first line of the matrix </w:t>
      </w:r>
      <m:oMath>
        <m:r>
          <m:rPr>
            <m:sty m:val="p"/>
          </m:rPr>
          <w:rPr>
            <w:rFonts w:ascii="Cambria Math" w:hAnsi="Cambria Math"/>
            <w:sz w:val="24"/>
            <w:szCs w:val="24"/>
            <w:lang w:val="en-US"/>
          </w:rPr>
          <m:t>E</m:t>
        </m:r>
      </m:oMath>
      <w:r w:rsidRPr="003159E9">
        <w:rPr>
          <w:sz w:val="24"/>
          <w:szCs w:val="24"/>
          <w:lang w:val="en-US"/>
        </w:rPr>
        <w:t xml:space="preserve"> contains the largest eigenvalues of each </w:t>
      </w:r>
      <m:oMath>
        <m:r>
          <m:rPr>
            <m:sty m:val="p"/>
          </m:rPr>
          <w:rPr>
            <w:rFonts w:ascii="Cambria Math" w:hAnsi="Cambria Math"/>
            <w:sz w:val="24"/>
            <w:szCs w:val="24"/>
            <w:lang w:val="en-US"/>
          </w:rPr>
          <m:t>t</m:t>
        </m:r>
      </m:oMath>
      <w:r w:rsidRPr="003159E9">
        <w:rPr>
          <w:sz w:val="24"/>
          <w:szCs w:val="24"/>
          <w:lang w:val="en-US"/>
        </w:rPr>
        <w:t xml:space="preserve">-th time frame, which is the expected input for MOS schemes and can be expressed as </w:t>
      </w:r>
    </w:p>
    <w:p w:rsidR="00F533E9" w:rsidRPr="004539D4" w:rsidRDefault="00FA705C" w:rsidP="00072DD3">
      <w:pPr>
        <w:spacing w:after="200" w:line="276" w:lineRule="auto"/>
        <w:ind w:left="363"/>
        <w:rPr>
          <w:sz w:val="24"/>
          <w:szCs w:val="24"/>
          <w:lang w:val="en-US"/>
        </w:rPr>
      </w:pPr>
      <m:oMathPara>
        <m:oMath>
          <m:sSub>
            <m:sSubPr>
              <m:ctrlPr>
                <w:rPr>
                  <w:rFonts w:ascii="Cambria Math" w:hAnsi="Cambria Math"/>
                  <w:b/>
                  <w:i/>
                  <w:sz w:val="24"/>
                  <w:szCs w:val="24"/>
                  <w:lang w:val="en-US"/>
                </w:rPr>
              </m:ctrlPr>
            </m:sSubPr>
            <m:e>
              <m:r>
                <m:rPr>
                  <m:sty m:val="bi"/>
                </m:rPr>
                <w:rPr>
                  <w:rFonts w:ascii="Cambria Math" w:hAnsi="Cambria Math"/>
                  <w:sz w:val="24"/>
                  <w:szCs w:val="24"/>
                  <w:lang w:val="en-US"/>
                </w:rPr>
                <m:t>e</m:t>
              </m:r>
            </m:e>
            <m:sub>
              <m:r>
                <w:rPr>
                  <w:rFonts w:ascii="Cambria Math" w:hAnsi="Cambria Math"/>
                  <w:sz w:val="24"/>
                  <w:szCs w:val="24"/>
                  <w:lang w:val="en-US"/>
                </w:rPr>
                <m:t>max</m:t>
              </m:r>
            </m:sub>
          </m:sSub>
          <m:r>
            <m:rPr>
              <m:sty m:val="bi"/>
            </m:rPr>
            <w:rPr>
              <w:rFonts w:ascii="Cambria Math" w:hAnsi="Cambria Math"/>
              <w:sz w:val="24"/>
              <w:szCs w:val="24"/>
              <w:lang w:val="en-US"/>
            </w:rPr>
            <m:t>=E</m:t>
          </m:r>
          <m:r>
            <w:rPr>
              <w:rFonts w:ascii="Cambria Math" w:hAnsi="Cambria Math"/>
              <w:sz w:val="24"/>
              <w:szCs w:val="24"/>
              <w:lang w:val="en-US"/>
            </w:rPr>
            <m:t>{:,1}</m:t>
          </m:r>
        </m:oMath>
      </m:oMathPara>
    </w:p>
    <w:p w:rsidR="00F533E9" w:rsidRDefault="00F533E9" w:rsidP="00281A4A">
      <w:pPr>
        <w:jc w:val="both"/>
        <w:rPr>
          <w:sz w:val="24"/>
          <w:szCs w:val="24"/>
          <w:lang w:val="en-US"/>
        </w:rPr>
      </w:pPr>
      <w:r w:rsidRPr="003159E9">
        <w:rPr>
          <w:sz w:val="24"/>
          <w:szCs w:val="24"/>
          <w:lang w:val="en-US"/>
        </w:rPr>
        <w:t xml:space="preserve">Once obtained the largest </w:t>
      </w:r>
      <w:proofErr w:type="spellStart"/>
      <w:r w:rsidRPr="003159E9">
        <w:rPr>
          <w:sz w:val="24"/>
          <w:szCs w:val="24"/>
          <w:lang w:val="en-US"/>
        </w:rPr>
        <w:t>eigenvalues</w:t>
      </w:r>
      <w:proofErr w:type="spellEnd"/>
      <w:r w:rsidRPr="003159E9">
        <w:rPr>
          <w:sz w:val="24"/>
          <w:szCs w:val="24"/>
          <w:lang w:val="en-US"/>
        </w:rPr>
        <w:t xml:space="preserve"> of each q-</w:t>
      </w:r>
      <w:proofErr w:type="spellStart"/>
      <w:r w:rsidRPr="003159E9">
        <w:rPr>
          <w:sz w:val="24"/>
          <w:szCs w:val="24"/>
          <w:lang w:val="en-US"/>
        </w:rPr>
        <w:t>th</w:t>
      </w:r>
      <w:proofErr w:type="spellEnd"/>
      <w:r w:rsidRPr="003159E9">
        <w:rPr>
          <w:sz w:val="24"/>
          <w:szCs w:val="24"/>
          <w:lang w:val="en-US"/>
        </w:rPr>
        <w:t xml:space="preserve"> time frame, it is possible to apply a selected MOS scheme to estimate the model order </w:t>
      </w:r>
      <w:r w:rsidRPr="00281A4A">
        <w:rPr>
          <w:sz w:val="24"/>
          <w:szCs w:val="24"/>
          <w:lang w:val="en-US"/>
        </w:rPr>
        <w:t>d̂</w:t>
      </w:r>
      <w:r w:rsidRPr="003159E9">
        <w:rPr>
          <w:sz w:val="24"/>
          <w:szCs w:val="24"/>
          <w:lang w:val="en-US"/>
        </w:rPr>
        <w:t xml:space="preserve">, which is the estimated number of time frames with malicious behavior. Therefore, </w:t>
      </w:r>
      <m:oMath>
        <m:sSub>
          <m:sSubPr>
            <m:ctrlPr>
              <w:rPr>
                <w:rFonts w:ascii="Cambria Math" w:hAnsi="Cambria Math"/>
                <w:sz w:val="24"/>
                <w:szCs w:val="24"/>
                <w:lang w:val="en-US"/>
              </w:rPr>
            </m:ctrlPr>
          </m:sSubPr>
          <m:e>
            <m:r>
              <m:rPr>
                <m:sty m:val="p"/>
              </m:rPr>
              <w:rPr>
                <w:rFonts w:ascii="Cambria Math" w:hAnsi="Cambria Math"/>
                <w:sz w:val="24"/>
                <w:szCs w:val="24"/>
                <w:lang w:val="en-US"/>
              </w:rPr>
              <m:t>e</m:t>
            </m:r>
          </m:e>
          <m:sub>
            <m:r>
              <m:rPr>
                <m:sty m:val="p"/>
              </m:rPr>
              <w:rPr>
                <w:rFonts w:ascii="Cambria Math" w:hAnsi="Cambria Math"/>
                <w:sz w:val="24"/>
                <w:szCs w:val="24"/>
                <w:lang w:val="en-US"/>
              </w:rPr>
              <m:t>max</m:t>
            </m:r>
          </m:sub>
        </m:sSub>
      </m:oMath>
      <w:r w:rsidRPr="003159E9">
        <w:rPr>
          <w:sz w:val="24"/>
          <w:szCs w:val="24"/>
          <w:lang w:val="en-US"/>
        </w:rPr>
        <w:t xml:space="preserve"> is used as input parameter for MOS schemes, according to the equation </w:t>
      </w:r>
      <w:r w:rsidR="00FA705C" w:rsidRPr="007D772C">
        <w:rPr>
          <w:sz w:val="24"/>
          <w:szCs w:val="24"/>
          <w:lang w:val="en-US"/>
        </w:rPr>
        <w:fldChar w:fldCharType="begin"/>
      </w:r>
      <w:r w:rsidRPr="007D772C">
        <w:rPr>
          <w:sz w:val="24"/>
          <w:szCs w:val="24"/>
          <w:lang w:val="en-US"/>
        </w:rPr>
        <w:instrText xml:space="preserve"> QUOTE </w:instrText>
      </w:r>
      <w:r w:rsidR="005E1DFE">
        <w:pict>
          <v:shape id="_x0000_i1054" type="#_x0000_t75" style="width:95.55pt;height:19.3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oNotEmbedSystemFonts/&gt;&lt;w:defaultTabStop w:val=&quot;720&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072DD3&quot;/&gt;&lt;wsp:rsid wsp:val=&quot;0002656C&quot;/&gt;&lt;wsp:rsid wsp:val=&quot;00031D60&quot;/&gt;&lt;wsp:rsid wsp:val=&quot;0004066A&quot;/&gt;&lt;wsp:rsid wsp:val=&quot;00050257&quot;/&gt;&lt;wsp:rsid wsp:val=&quot;00051B6D&quot;/&gt;&lt;wsp:rsid wsp:val=&quot;000531A5&quot;/&gt;&lt;wsp:rsid wsp:val=&quot;00056365&quot;/&gt;&lt;wsp:rsid wsp:val=&quot;00072DD3&quot;/&gt;&lt;wsp:rsid wsp:val=&quot;000744BA&quot;/&gt;&lt;wsp:rsid wsp:val=&quot;00081570&quot;/&gt;&lt;wsp:rsid wsp:val=&quot;000B2E1B&quot;/&gt;&lt;wsp:rsid wsp:val=&quot;000B3D10&quot;/&gt;&lt;wsp:rsid wsp:val=&quot;000B5092&quot;/&gt;&lt;wsp:rsid wsp:val=&quot;000D06DC&quot;/&gt;&lt;wsp:rsid wsp:val=&quot;000D2AFE&quot;/&gt;&lt;wsp:rsid wsp:val=&quot;000D6F45&quot;/&gt;&lt;wsp:rsid wsp:val=&quot;000F2793&quot;/&gt;&lt;wsp:rsid wsp:val=&quot;00131E1E&quot;/&gt;&lt;wsp:rsid wsp:val=&quot;0013288F&quot;/&gt;&lt;wsp:rsid wsp:val=&quot;00145FD8&quot;/&gt;&lt;wsp:rsid wsp:val=&quot;00160097&quot;/&gt;&lt;wsp:rsid wsp:val=&quot;00163610&quot;/&gt;&lt;wsp:rsid wsp:val=&quot;00173561&quot;/&gt;&lt;wsp:rsid wsp:val=&quot;00191CBF&quot;/&gt;&lt;wsp:rsid wsp:val=&quot;001939C7&quot;/&gt;&lt;wsp:rsid wsp:val=&quot;001A38A6&quot;/&gt;&lt;wsp:rsid wsp:val=&quot;001B1517&quot;/&gt;&lt;wsp:rsid wsp:val=&quot;001C64A1&quot;/&gt;&lt;wsp:rsid wsp:val=&quot;001D147D&quot;/&gt;&lt;wsp:rsid wsp:val=&quot;001D7AA1&quot;/&gt;&lt;wsp:rsid wsp:val=&quot;002217BC&quot;/&gt;&lt;wsp:rsid wsp:val=&quot;00223913&quot;/&gt;&lt;wsp:rsid wsp:val=&quot;00244035&quot;/&gt;&lt;wsp:rsid wsp:val=&quot;00256E45&quot;/&gt;&lt;wsp:rsid wsp:val=&quot;002621E5&quot;/&gt;&lt;wsp:rsid wsp:val=&quot;00264DD6&quot;/&gt;&lt;wsp:rsid wsp:val=&quot;00267171&quot;/&gt;&lt;wsp:rsid wsp:val=&quot;00281A4A&quot;/&gt;&lt;wsp:rsid wsp:val=&quot;00287CAA&quot;/&gt;&lt;wsp:rsid wsp:val=&quot;002A1CC7&quot;/&gt;&lt;wsp:rsid wsp:val=&quot;002A2E20&quot;/&gt;&lt;wsp:rsid wsp:val=&quot;002B0A67&quot;/&gt;&lt;wsp:rsid wsp:val=&quot;00307467&quot;/&gt;&lt;wsp:rsid wsp:val=&quot;003144FD&quot;/&gt;&lt;wsp:rsid wsp:val=&quot;003159E9&quot;/&gt;&lt;wsp:rsid wsp:val=&quot;00321358&quot;/&gt;&lt;wsp:rsid wsp:val=&quot;0033457B&quot;/&gt;&lt;wsp:rsid wsp:val=&quot;003345B3&quot;/&gt;&lt;wsp:rsid wsp:val=&quot;00354416&quot;/&gt;&lt;wsp:rsid wsp:val=&quot;00356937&quot;/&gt;&lt;wsp:rsid wsp:val=&quot;00356CBC&quot;/&gt;&lt;wsp:rsid wsp:val=&quot;0038071D&quot;/&gt;&lt;wsp:rsid wsp:val=&quot;00385621&quot;/&gt;&lt;wsp:rsid wsp:val=&quot;003A1B34&quot;/&gt;&lt;wsp:rsid wsp:val=&quot;003E6F71&quot;/&gt;&lt;wsp:rsid wsp:val=&quot;003F66E8&quot;/&gt;&lt;wsp:rsid wsp:val=&quot;003F695F&quot;/&gt;&lt;wsp:rsid wsp:val=&quot;004016E6&quot;/&gt;&lt;wsp:rsid wsp:val=&quot;0040663A&quot;/&gt;&lt;wsp:rsid wsp:val=&quot;0041562F&quot;/&gt;&lt;wsp:rsid wsp:val=&quot;00430651&quot;/&gt;&lt;wsp:rsid wsp:val=&quot;00432E74&quot;/&gt;&lt;wsp:rsid wsp:val=&quot;00432ECA&quot;/&gt;&lt;wsp:rsid wsp:val=&quot;00435336&quot;/&gt;&lt;wsp:rsid wsp:val=&quot;00440896&quot;/&gt;&lt;wsp:rsid wsp:val=&quot;00442443&quot;/&gt;&lt;wsp:rsid wsp:val=&quot;00452671&quot;/&gt;&lt;wsp:rsid wsp:val=&quot;004573A4&quot;/&gt;&lt;wsp:rsid wsp:val=&quot;004766DB&quot;/&gt;&lt;wsp:rsid wsp:val=&quot;004775DC&quot;/&gt;&lt;wsp:rsid wsp:val=&quot;0049590A&quot;/&gt;&lt;wsp:rsid wsp:val=&quot;004A0B44&quot;/&gt;&lt;wsp:rsid wsp:val=&quot;004A53F1&quot;/&gt;&lt;wsp:rsid wsp:val=&quot;004E2459&quot;/&gt;&lt;wsp:rsid wsp:val=&quot;00514559&quot;/&gt;&lt;wsp:rsid wsp:val=&quot;0054062D&quot;/&gt;&lt;wsp:rsid wsp:val=&quot;00554009&quot;/&gt;&lt;wsp:rsid wsp:val=&quot;00562A01&quot;/&gt;&lt;wsp:rsid wsp:val=&quot;00562BFF&quot;/&gt;&lt;wsp:rsid wsp:val=&quot;00570741&quot;/&gt;&lt;wsp:rsid wsp:val=&quot;00593F0F&quot;/&gt;&lt;wsp:rsid wsp:val=&quot;005952A0&quot;/&gt;&lt;wsp:rsid wsp:val=&quot;00595F78&quot;/&gt;&lt;wsp:rsid wsp:val=&quot;005A35D5&quot;/&gt;&lt;wsp:rsid wsp:val=&quot;005B33B3&quot;/&gt;&lt;wsp:rsid wsp:val=&quot;005E1FDE&quot;/&gt;&lt;wsp:rsid wsp:val=&quot;005F0B53&quot;/&gt;&lt;wsp:rsid wsp:val=&quot;005F1E87&quot;/&gt;&lt;wsp:rsid wsp:val=&quot;005F4C98&quot;/&gt;&lt;wsp:rsid wsp:val=&quot;005F7996&quot;/&gt;&lt;wsp:rsid wsp:val=&quot;0061450A&quot;/&gt;&lt;wsp:rsid wsp:val=&quot;00617B58&quot;/&gt;&lt;wsp:rsid wsp:val=&quot;00622708&quot;/&gt;&lt;wsp:rsid wsp:val=&quot;006334F0&quot;/&gt;&lt;wsp:rsid wsp:val=&quot;0064529E&quot;/&gt;&lt;wsp:rsid wsp:val=&quot;00650B21&quot;/&gt;&lt;wsp:rsid wsp:val=&quot;00651F87&quot;/&gt;&lt;wsp:rsid wsp:val=&quot;00653A70&quot;/&gt;&lt;wsp:rsid wsp:val=&quot;00654667&quot;/&gt;&lt;wsp:rsid wsp:val=&quot;00660BB1&quot;/&gt;&lt;wsp:rsid wsp:val=&quot;00667908&quot;/&gt;&lt;wsp:rsid wsp:val=&quot;006713D0&quot;/&gt;&lt;wsp:rsid wsp:val=&quot;00673A6C&quot;/&gt;&lt;wsp:rsid wsp:val=&quot;006800CC&quot;/&gt;&lt;wsp:rsid wsp:val=&quot;00682F93&quot;/&gt;&lt;wsp:rsid wsp:val=&quot;00694E88&quot;/&gt;&lt;wsp:rsid wsp:val=&quot;006A0653&quot;/&gt;&lt;wsp:rsid wsp:val=&quot;006B6C31&quot;/&gt;&lt;wsp:rsid wsp:val=&quot;006C15D5&quot;/&gt;&lt;wsp:rsid wsp:val=&quot;006C2898&quot;/&gt;&lt;wsp:rsid wsp:val=&quot;006C72CC&quot;/&gt;&lt;wsp:rsid wsp:val=&quot;006F220F&quot;/&gt;&lt;wsp:rsid wsp:val=&quot;006F500E&quot;/&gt;&lt;wsp:rsid wsp:val=&quot;00747566&quot;/&gt;&lt;wsp:rsid wsp:val=&quot;00760C13&quot;/&gt;&lt;wsp:rsid wsp:val=&quot;007767B8&quot;/&gt;&lt;wsp:rsid wsp:val=&quot;00786A69&quot;/&gt;&lt;wsp:rsid wsp:val=&quot;00787BCD&quot;/&gt;&lt;wsp:rsid wsp:val=&quot;00796917&quot;/&gt;&lt;wsp:rsid wsp:val=&quot;007A65BE&quot;/&gt;&lt;wsp:rsid wsp:val=&quot;007B3349&quot;/&gt;&lt;wsp:rsid wsp:val=&quot;007B76BD&quot;/&gt;&lt;wsp:rsid wsp:val=&quot;007C20A7&quot;/&gt;&lt;wsp:rsid wsp:val=&quot;007D06F5&quot;/&gt;&lt;wsp:rsid wsp:val=&quot;007D3F58&quot;/&gt;&lt;wsp:rsid wsp:val=&quot;007D772C&quot;/&gt;&lt;wsp:rsid wsp:val=&quot;00811ECD&quot;/&gt;&lt;wsp:rsid wsp:val=&quot;00832134&quot;/&gt;&lt;wsp:rsid wsp:val=&quot;008452CA&quot;/&gt;&lt;wsp:rsid wsp:val=&quot;00845551&quot;/&gt;&lt;wsp:rsid wsp:val=&quot;008472B9&quot;/&gt;&lt;wsp:rsid wsp:val=&quot;00852DDA&quot;/&gt;&lt;wsp:rsid wsp:val=&quot;0087047A&quot;/&gt;&lt;wsp:rsid wsp:val=&quot;0087051B&quot;/&gt;&lt;wsp:rsid wsp:val=&quot;008758FE&quot;/&gt;&lt;wsp:rsid wsp:val=&quot;0088008A&quot;/&gt;&lt;wsp:rsid wsp:val=&quot;00884B2B&quot;/&gt;&lt;wsp:rsid wsp:val=&quot;008B2F84&quot;/&gt;&lt;wsp:rsid wsp:val=&quot;008D1255&quot;/&gt;&lt;wsp:rsid wsp:val=&quot;008E7DD7&quot;/&gt;&lt;wsp:rsid wsp:val=&quot;008F42D8&quot;/&gt;&lt;wsp:rsid wsp:val=&quot;00925C73&quot;/&gt;&lt;wsp:rsid wsp:val=&quot;0093335A&quot;/&gt;&lt;wsp:rsid wsp:val=&quot;009400B2&quot;/&gt;&lt;wsp:rsid wsp:val=&quot;00946043&quot;/&gt;&lt;wsp:rsid wsp:val=&quot;00956F95&quot;/&gt;&lt;wsp:rsid wsp:val=&quot;00957A1C&quot;/&gt;&lt;wsp:rsid wsp:val=&quot;009647DB&quot;/&gt;&lt;wsp:rsid wsp:val=&quot;0096652E&quot;/&gt;&lt;wsp:rsid wsp:val=&quot;00995E44&quot;/&gt;&lt;wsp:rsid wsp:val=&quot;009975B6&quot;/&gt;&lt;wsp:rsid wsp:val=&quot;009D2741&quot;/&gt;&lt;wsp:rsid wsp:val=&quot;009E0793&quot;/&gt;&lt;wsp:rsid wsp:val=&quot;009E0E73&quot;/&gt;&lt;wsp:rsid wsp:val=&quot;009F105D&quot;/&gt;&lt;wsp:rsid wsp:val=&quot;009F1085&quot;/&gt;&lt;wsp:rsid wsp:val=&quot;009F4B62&quot;/&gt;&lt;wsp:rsid wsp:val=&quot;009F62AF&quot;/&gt;&lt;wsp:rsid wsp:val=&quot;00A01DB2&quot;/&gt;&lt;wsp:rsid wsp:val=&quot;00A132F1&quot;/&gt;&lt;wsp:rsid wsp:val=&quot;00A14712&quot;/&gt;&lt;wsp:rsid wsp:val=&quot;00A230A5&quot;/&gt;&lt;wsp:rsid wsp:val=&quot;00A3626F&quot;/&gt;&lt;wsp:rsid wsp:val=&quot;00A51921&quot;/&gt;&lt;wsp:rsid wsp:val=&quot;00A562A1&quot;/&gt;&lt;wsp:rsid wsp:val=&quot;00A67C9A&quot;/&gt;&lt;wsp:rsid wsp:val=&quot;00AB0D1A&quot;/&gt;&lt;wsp:rsid wsp:val=&quot;00AB591D&quot;/&gt;&lt;wsp:rsid wsp:val=&quot;00AC4844&quot;/&gt;&lt;wsp:rsid wsp:val=&quot;00AD545C&quot;/&gt;&lt;wsp:rsid wsp:val=&quot;00AD7125&quot;/&gt;&lt;wsp:rsid wsp:val=&quot;00AE7AA3&quot;/&gt;&lt;wsp:rsid wsp:val=&quot;00B06ED5&quot;/&gt;&lt;wsp:rsid wsp:val=&quot;00B17681&quot;/&gt;&lt;wsp:rsid wsp:val=&quot;00B54120&quot;/&gt;&lt;wsp:rsid wsp:val=&quot;00B65FF9&quot;/&gt;&lt;wsp:rsid wsp:val=&quot;00B7060B&quot;/&gt;&lt;wsp:rsid wsp:val=&quot;00B77CD5&quot;/&gt;&lt;wsp:rsid wsp:val=&quot;00B86320&quot;/&gt;&lt;wsp:rsid wsp:val=&quot;00B95E9E&quot;/&gt;&lt;wsp:rsid wsp:val=&quot;00BA27B1&quot;/&gt;&lt;wsp:rsid wsp:val=&quot;00BB46FE&quot;/&gt;&lt;wsp:rsid wsp:val=&quot;00BB5951&quot;/&gt;&lt;wsp:rsid wsp:val=&quot;00BB5970&quot;/&gt;&lt;wsp:rsid wsp:val=&quot;00BD0ABF&quot;/&gt;&lt;wsp:rsid wsp:val=&quot;00BD2C2B&quot;/&gt;&lt;wsp:rsid wsp:val=&quot;00BE2F9A&quot;/&gt;&lt;wsp:rsid wsp:val=&quot;00BF10AD&quot;/&gt;&lt;wsp:rsid wsp:val=&quot;00C03427&quot;/&gt;&lt;wsp:rsid wsp:val=&quot;00C1418D&quot;/&gt;&lt;wsp:rsid wsp:val=&quot;00C30896&quot;/&gt;&lt;wsp:rsid wsp:val=&quot;00C3220C&quot;/&gt;&lt;wsp:rsid wsp:val=&quot;00C36ACA&quot;/&gt;&lt;wsp:rsid wsp:val=&quot;00C402C9&quot;/&gt;&lt;wsp:rsid wsp:val=&quot;00C456F0&quot;/&gt;&lt;wsp:rsid wsp:val=&quot;00C515AB&quot;/&gt;&lt;wsp:rsid wsp:val=&quot;00C55341&quot;/&gt;&lt;wsp:rsid wsp:val=&quot;00C55CD5&quot;/&gt;&lt;wsp:rsid wsp:val=&quot;00C6374F&quot;/&gt;&lt;wsp:rsid wsp:val=&quot;00C65CC3&quot;/&gt;&lt;wsp:rsid wsp:val=&quot;00C81527&quot;/&gt;&lt;wsp:rsid wsp:val=&quot;00C92953&quot;/&gt;&lt;wsp:rsid wsp:val=&quot;00CA06CF&quot;/&gt;&lt;wsp:rsid wsp:val=&quot;00CD1A61&quot;/&gt;&lt;wsp:rsid wsp:val=&quot;00CD6385&quot;/&gt;&lt;wsp:rsid wsp:val=&quot;00D21507&quot;/&gt;&lt;wsp:rsid wsp:val=&quot;00D22EA3&quot;/&gt;&lt;wsp:rsid wsp:val=&quot;00D2658A&quot;/&gt;&lt;wsp:rsid wsp:val=&quot;00D4180F&quot;/&gt;&lt;wsp:rsid wsp:val=&quot;00D42D4F&quot;/&gt;&lt;wsp:rsid wsp:val=&quot;00D51941&quot;/&gt;&lt;wsp:rsid wsp:val=&quot;00D62B40&quot;/&gt;&lt;wsp:rsid wsp:val=&quot;00D734DB&quot;/&gt;&lt;wsp:rsid wsp:val=&quot;00DC7ECD&quot;/&gt;&lt;wsp:rsid wsp:val=&quot;00DD43CD&quot;/&gt;&lt;wsp:rsid wsp:val=&quot;00DD4628&quot;/&gt;&lt;wsp:rsid wsp:val=&quot;00E16D80&quot;/&gt;&lt;wsp:rsid wsp:val=&quot;00E17D70&quot;/&gt;&lt;wsp:rsid wsp:val=&quot;00E329C2&quot;/&gt;&lt;wsp:rsid wsp:val=&quot;00E37A75&quot;/&gt;&lt;wsp:rsid wsp:val=&quot;00E61444&quot;/&gt;&lt;wsp:rsid wsp:val=&quot;00E65EC9&quot;/&gt;&lt;wsp:rsid wsp:val=&quot;00E702DE&quot;/&gt;&lt;wsp:rsid wsp:val=&quot;00E72277&quot;/&gt;&lt;wsp:rsid wsp:val=&quot;00E92992&quot;/&gt;&lt;wsp:rsid wsp:val=&quot;00E97FA5&quot;/&gt;&lt;wsp:rsid wsp:val=&quot;00EA2555&quot;/&gt;&lt;wsp:rsid wsp:val=&quot;00EA45EA&quot;/&gt;&lt;wsp:rsid wsp:val=&quot;00EB0300&quot;/&gt;&lt;wsp:rsid wsp:val=&quot;00EB1279&quot;/&gt;&lt;wsp:rsid wsp:val=&quot;00EC4197&quot;/&gt;&lt;wsp:rsid wsp:val=&quot;00ED2EB1&quot;/&gt;&lt;wsp:rsid wsp:val=&quot;00EE0C15&quot;/&gt;&lt;wsp:rsid wsp:val=&quot;00F002FB&quot;/&gt;&lt;wsp:rsid wsp:val=&quot;00F033B1&quot;/&gt;&lt;wsp:rsid wsp:val=&quot;00F03E3D&quot;/&gt;&lt;wsp:rsid wsp:val=&quot;00F36678&quot;/&gt;&lt;wsp:rsid wsp:val=&quot;00F376D1&quot;/&gt;&lt;wsp:rsid wsp:val=&quot;00F46BBC&quot;/&gt;&lt;wsp:rsid wsp:val=&quot;00F50654&quot;/&gt;&lt;wsp:rsid wsp:val=&quot;00F56C49&quot;/&gt;&lt;wsp:rsid wsp:val=&quot;00F572F7&quot;/&gt;&lt;wsp:rsid wsp:val=&quot;00F83F84&quot;/&gt;&lt;wsp:rsid wsp:val=&quot;00F95956&quot;/&gt;&lt;wsp:rsid wsp:val=&quot;00FB251D&quot;/&gt;&lt;wsp:rsid wsp:val=&quot;00FB27C3&quot;/&gt;&lt;wsp:rsid wsp:val=&quot;00FC6FA8&quot;/&gt;&lt;wsp:rsid wsp:val=&quot;00FF78A9&quot;/&gt;&lt;/wsp:rsids&gt;&lt;/w:docPr&gt;&lt;w:body&gt;&lt;w:p wsp:rsidR=&quot;00000000&quot; wsp:rsidRDefault=&quot;001D7AA1&quot;&gt;&lt;m:oMathPara&gt;&lt;m:oMath&gt;&lt;m:sSub&gt;&lt;m:sSubPr&gt;&lt;m:ctrlPr&gt;&lt;w:rPr&gt;&lt;w:rFonts w:ascii=&quot;Cambria Math&quot; w:h-ansi=&quot;Cambria Math&quot;/&gt;&lt;wx:font wx:val=&quot;Cambria Math&quot;/&gt;&lt;w:sz w:val=&quot;24&quot;/&gt;&lt;w:sz-cs w:val=&quot;24&quot;/&gt;&lt;w:lang w:val=&quot;EN-US&quot;/&gt;&lt;/w:rPr&gt;&lt;/m:ctrlPr&gt;&lt;/m:sSubPr&gt;&lt;m:e&gt;&lt;m:r&gt;&lt;m:rPr&gt;&lt;m:sty m:val=&quot;p&quot;/&gt;&lt;/m:rPr&gt;&lt;w:rPr&gt;&lt;w:rFonts w:ascii=&quot;Cambria Math&quot; w:h-ansi=&quot;Cambria Math&quot;/&gt;&lt;wx:font wx:val=&quot;Cambria Math&quot;/&gt;&lt;w:sz w:val=&quot;24&quot;/&gt;&lt;w:sz-cs w:val=&quot;24&quot;/&gt;&lt;w:lang w:val=&quot;EN-US&quot;/&gt;&lt;/w:rPr&gt;&lt;m:t&gt;d?‚ = &lt;/m:t&gt;&lt;/m:r&gt;&lt;m:r&gt;&lt;m:rPr&gt;&lt;m:sty m:val=&quot;p&quot;/&gt;&lt;/m:rPr&gt;&lt;w:rPr&gt;&lt;w:rFonts w:ascii=&quot;Cambria Math&quot;/&gt;&lt;wx:font wx:val=&quot;Cambria Math&quot;/&gt;&lt;w:sz w:val=&quot;24&quot;/&gt;&lt;w:sz-cs w:val=&quot;24&quot;/&gt;&lt;w:lang w:val=&quot;EN-US&quot;/&gt;&lt;/w:rPr&gt;&lt;m:t&gt;MOS&lt;/m:t&gt;&lt;/m:r&gt;&lt;m:r&gt;&lt;m:rPr&gt;&lt;m:sty m:val=&quot;p&quot;/&gt;&lt;/m:rPr&gt;&lt;w:rPr&gt;&lt;w:rFonts w:ascii=&quot;Cambria Math&quot; w:h-ansi=&quot;Cambria Math&quot;/&gt;&lt;wx:font wx:val=&quot;Cambria Math&quot;/&gt;&lt;w:sz w:val=&quot;24&quot;/&gt;&lt;w:sz-cs w:val=&quot;24&quot;/&gt;&lt;w:lang w:val=&quot;EN-US&quot;/&gt;&lt;/w:rPr&gt;&lt;m:t&gt;{e&lt;/m:t&gt;&lt;/m:r&gt;&lt;/m:e&gt;&lt;m:sub&gt;&lt;m:r&gt;&lt;m:rPr&gt;&lt;m:sty m:val=&quot;p&quot;/&gt;&lt;/m:rPr&gt;&lt;w:rPr&gt;&lt;w:rFonts w:ascii=&quot;Cambria Math&quot; w:h-ansi=&quot;Cambria Math&quot;/&gt;&lt;wx:font wx:val=&quot;Cambria Math&quot;/&gt;&lt;w:sz w:val=&quot;24&quot;/&gt;&lt;w:sz-cs w:val=&quot;24&quot;/&gt;&lt;w:lang w:val=&quot;EN-US&quot;/&gt;&lt;/w:rPr&gt;&lt;m:t&gt;max&lt;/m:t&gt;&lt;/m:r&gt;&lt;/m:sub&gt;&lt;/m:sSub&gt;&lt;m:r&gt;&lt;m:rPr&gt;&lt;m:sty m:val=&quot;p&quot;/&gt;&lt;/m:rPr&gt;&lt;w:rPr&gt;&lt;w:rFonts w:ascii=&quot;Cambria Math&quot; w:h-ansi=&quot;Cambria Math&quot;/&gt;&lt;wx:font wx:val=&quot;Cambria Math&quot;/&gt;&lt;w:sz w:val=&quot;24&quot;/&gt;&lt;w:sz-cs w:val=&quot;24&quot;/&gt;&lt;w:lang w:val=&quot;EN-US&quot;/&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2" o:title="" chromakey="white"/>
          </v:shape>
        </w:pict>
      </w:r>
      <w:r w:rsidRPr="007D772C">
        <w:rPr>
          <w:sz w:val="24"/>
          <w:szCs w:val="24"/>
          <w:lang w:val="en-US"/>
        </w:rPr>
        <w:instrText xml:space="preserve"> </w:instrText>
      </w:r>
      <w:r w:rsidR="00FA705C" w:rsidRPr="007D772C">
        <w:rPr>
          <w:sz w:val="24"/>
          <w:szCs w:val="24"/>
          <w:lang w:val="en-US"/>
        </w:rPr>
        <w:fldChar w:fldCharType="separate"/>
      </w:r>
      <w:r w:rsidR="005E1DFE">
        <w:pict>
          <v:shape id="_x0000_i1055" type="#_x0000_t75" style="width:95.55pt;height:19.3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oNotEmbedSystemFonts/&gt;&lt;w:defaultTabStop w:val=&quot;720&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072DD3&quot;/&gt;&lt;wsp:rsid wsp:val=&quot;0002656C&quot;/&gt;&lt;wsp:rsid wsp:val=&quot;00031D60&quot;/&gt;&lt;wsp:rsid wsp:val=&quot;0004066A&quot;/&gt;&lt;wsp:rsid wsp:val=&quot;00050257&quot;/&gt;&lt;wsp:rsid wsp:val=&quot;00051B6D&quot;/&gt;&lt;wsp:rsid wsp:val=&quot;000531A5&quot;/&gt;&lt;wsp:rsid wsp:val=&quot;00056365&quot;/&gt;&lt;wsp:rsid wsp:val=&quot;00072DD3&quot;/&gt;&lt;wsp:rsid wsp:val=&quot;000744BA&quot;/&gt;&lt;wsp:rsid wsp:val=&quot;00081570&quot;/&gt;&lt;wsp:rsid wsp:val=&quot;000B2E1B&quot;/&gt;&lt;wsp:rsid wsp:val=&quot;000B3D10&quot;/&gt;&lt;wsp:rsid wsp:val=&quot;000B5092&quot;/&gt;&lt;wsp:rsid wsp:val=&quot;000D06DC&quot;/&gt;&lt;wsp:rsid wsp:val=&quot;000D2AFE&quot;/&gt;&lt;wsp:rsid wsp:val=&quot;000D6F45&quot;/&gt;&lt;wsp:rsid wsp:val=&quot;000F2793&quot;/&gt;&lt;wsp:rsid wsp:val=&quot;00131E1E&quot;/&gt;&lt;wsp:rsid wsp:val=&quot;0013288F&quot;/&gt;&lt;wsp:rsid wsp:val=&quot;00145FD8&quot;/&gt;&lt;wsp:rsid wsp:val=&quot;00160097&quot;/&gt;&lt;wsp:rsid wsp:val=&quot;00163610&quot;/&gt;&lt;wsp:rsid wsp:val=&quot;00173561&quot;/&gt;&lt;wsp:rsid wsp:val=&quot;00191CBF&quot;/&gt;&lt;wsp:rsid wsp:val=&quot;001939C7&quot;/&gt;&lt;wsp:rsid wsp:val=&quot;001A38A6&quot;/&gt;&lt;wsp:rsid wsp:val=&quot;001B1517&quot;/&gt;&lt;wsp:rsid wsp:val=&quot;001C64A1&quot;/&gt;&lt;wsp:rsid wsp:val=&quot;001D147D&quot;/&gt;&lt;wsp:rsid wsp:val=&quot;001D7AA1&quot;/&gt;&lt;wsp:rsid wsp:val=&quot;002217BC&quot;/&gt;&lt;wsp:rsid wsp:val=&quot;00223913&quot;/&gt;&lt;wsp:rsid wsp:val=&quot;00244035&quot;/&gt;&lt;wsp:rsid wsp:val=&quot;00256E45&quot;/&gt;&lt;wsp:rsid wsp:val=&quot;002621E5&quot;/&gt;&lt;wsp:rsid wsp:val=&quot;00264DD6&quot;/&gt;&lt;wsp:rsid wsp:val=&quot;00267171&quot;/&gt;&lt;wsp:rsid wsp:val=&quot;00281A4A&quot;/&gt;&lt;wsp:rsid wsp:val=&quot;00287CAA&quot;/&gt;&lt;wsp:rsid wsp:val=&quot;002A1CC7&quot;/&gt;&lt;wsp:rsid wsp:val=&quot;002A2E20&quot;/&gt;&lt;wsp:rsid wsp:val=&quot;002B0A67&quot;/&gt;&lt;wsp:rsid wsp:val=&quot;00307467&quot;/&gt;&lt;wsp:rsid wsp:val=&quot;003144FD&quot;/&gt;&lt;wsp:rsid wsp:val=&quot;003159E9&quot;/&gt;&lt;wsp:rsid wsp:val=&quot;00321358&quot;/&gt;&lt;wsp:rsid wsp:val=&quot;0033457B&quot;/&gt;&lt;wsp:rsid wsp:val=&quot;003345B3&quot;/&gt;&lt;wsp:rsid wsp:val=&quot;00354416&quot;/&gt;&lt;wsp:rsid wsp:val=&quot;00356937&quot;/&gt;&lt;wsp:rsid wsp:val=&quot;00356CBC&quot;/&gt;&lt;wsp:rsid wsp:val=&quot;0038071D&quot;/&gt;&lt;wsp:rsid wsp:val=&quot;00385621&quot;/&gt;&lt;wsp:rsid wsp:val=&quot;003A1B34&quot;/&gt;&lt;wsp:rsid wsp:val=&quot;003E6F71&quot;/&gt;&lt;wsp:rsid wsp:val=&quot;003F66E8&quot;/&gt;&lt;wsp:rsid wsp:val=&quot;003F695F&quot;/&gt;&lt;wsp:rsid wsp:val=&quot;004016E6&quot;/&gt;&lt;wsp:rsid wsp:val=&quot;0040663A&quot;/&gt;&lt;wsp:rsid wsp:val=&quot;0041562F&quot;/&gt;&lt;wsp:rsid wsp:val=&quot;00430651&quot;/&gt;&lt;wsp:rsid wsp:val=&quot;00432E74&quot;/&gt;&lt;wsp:rsid wsp:val=&quot;00432ECA&quot;/&gt;&lt;wsp:rsid wsp:val=&quot;00435336&quot;/&gt;&lt;wsp:rsid wsp:val=&quot;00440896&quot;/&gt;&lt;wsp:rsid wsp:val=&quot;00442443&quot;/&gt;&lt;wsp:rsid wsp:val=&quot;00452671&quot;/&gt;&lt;wsp:rsid wsp:val=&quot;004573A4&quot;/&gt;&lt;wsp:rsid wsp:val=&quot;004766DB&quot;/&gt;&lt;wsp:rsid wsp:val=&quot;004775DC&quot;/&gt;&lt;wsp:rsid wsp:val=&quot;0049590A&quot;/&gt;&lt;wsp:rsid wsp:val=&quot;004A0B44&quot;/&gt;&lt;wsp:rsid wsp:val=&quot;004A53F1&quot;/&gt;&lt;wsp:rsid wsp:val=&quot;004E2459&quot;/&gt;&lt;wsp:rsid wsp:val=&quot;00514559&quot;/&gt;&lt;wsp:rsid wsp:val=&quot;0054062D&quot;/&gt;&lt;wsp:rsid wsp:val=&quot;00554009&quot;/&gt;&lt;wsp:rsid wsp:val=&quot;00562A01&quot;/&gt;&lt;wsp:rsid wsp:val=&quot;00562BFF&quot;/&gt;&lt;wsp:rsid wsp:val=&quot;00570741&quot;/&gt;&lt;wsp:rsid wsp:val=&quot;00593F0F&quot;/&gt;&lt;wsp:rsid wsp:val=&quot;005952A0&quot;/&gt;&lt;wsp:rsid wsp:val=&quot;00595F78&quot;/&gt;&lt;wsp:rsid wsp:val=&quot;005A35D5&quot;/&gt;&lt;wsp:rsid wsp:val=&quot;005B33B3&quot;/&gt;&lt;wsp:rsid wsp:val=&quot;005E1FDE&quot;/&gt;&lt;wsp:rsid wsp:val=&quot;005F0B53&quot;/&gt;&lt;wsp:rsid wsp:val=&quot;005F1E87&quot;/&gt;&lt;wsp:rsid wsp:val=&quot;005F4C98&quot;/&gt;&lt;wsp:rsid wsp:val=&quot;005F7996&quot;/&gt;&lt;wsp:rsid wsp:val=&quot;0061450A&quot;/&gt;&lt;wsp:rsid wsp:val=&quot;00617B58&quot;/&gt;&lt;wsp:rsid wsp:val=&quot;00622708&quot;/&gt;&lt;wsp:rsid wsp:val=&quot;006334F0&quot;/&gt;&lt;wsp:rsid wsp:val=&quot;0064529E&quot;/&gt;&lt;wsp:rsid wsp:val=&quot;00650B21&quot;/&gt;&lt;wsp:rsid wsp:val=&quot;00651F87&quot;/&gt;&lt;wsp:rsid wsp:val=&quot;00653A70&quot;/&gt;&lt;wsp:rsid wsp:val=&quot;00654667&quot;/&gt;&lt;wsp:rsid wsp:val=&quot;00660BB1&quot;/&gt;&lt;wsp:rsid wsp:val=&quot;00667908&quot;/&gt;&lt;wsp:rsid wsp:val=&quot;006713D0&quot;/&gt;&lt;wsp:rsid wsp:val=&quot;00673A6C&quot;/&gt;&lt;wsp:rsid wsp:val=&quot;006800CC&quot;/&gt;&lt;wsp:rsid wsp:val=&quot;00682F93&quot;/&gt;&lt;wsp:rsid wsp:val=&quot;00694E88&quot;/&gt;&lt;wsp:rsid wsp:val=&quot;006A0653&quot;/&gt;&lt;wsp:rsid wsp:val=&quot;006B6C31&quot;/&gt;&lt;wsp:rsid wsp:val=&quot;006C15D5&quot;/&gt;&lt;wsp:rsid wsp:val=&quot;006C2898&quot;/&gt;&lt;wsp:rsid wsp:val=&quot;006C72CC&quot;/&gt;&lt;wsp:rsid wsp:val=&quot;006F220F&quot;/&gt;&lt;wsp:rsid wsp:val=&quot;006F500E&quot;/&gt;&lt;wsp:rsid wsp:val=&quot;00747566&quot;/&gt;&lt;wsp:rsid wsp:val=&quot;00760C13&quot;/&gt;&lt;wsp:rsid wsp:val=&quot;007767B8&quot;/&gt;&lt;wsp:rsid wsp:val=&quot;00786A69&quot;/&gt;&lt;wsp:rsid wsp:val=&quot;00787BCD&quot;/&gt;&lt;wsp:rsid wsp:val=&quot;00796917&quot;/&gt;&lt;wsp:rsid wsp:val=&quot;007A65BE&quot;/&gt;&lt;wsp:rsid wsp:val=&quot;007B3349&quot;/&gt;&lt;wsp:rsid wsp:val=&quot;007B76BD&quot;/&gt;&lt;wsp:rsid wsp:val=&quot;007C20A7&quot;/&gt;&lt;wsp:rsid wsp:val=&quot;007D06F5&quot;/&gt;&lt;wsp:rsid wsp:val=&quot;007D3F58&quot;/&gt;&lt;wsp:rsid wsp:val=&quot;007D772C&quot;/&gt;&lt;wsp:rsid wsp:val=&quot;00811ECD&quot;/&gt;&lt;wsp:rsid wsp:val=&quot;00832134&quot;/&gt;&lt;wsp:rsid wsp:val=&quot;008452CA&quot;/&gt;&lt;wsp:rsid wsp:val=&quot;00845551&quot;/&gt;&lt;wsp:rsid wsp:val=&quot;008472B9&quot;/&gt;&lt;wsp:rsid wsp:val=&quot;00852DDA&quot;/&gt;&lt;wsp:rsid wsp:val=&quot;0087047A&quot;/&gt;&lt;wsp:rsid wsp:val=&quot;0087051B&quot;/&gt;&lt;wsp:rsid wsp:val=&quot;008758FE&quot;/&gt;&lt;wsp:rsid wsp:val=&quot;0088008A&quot;/&gt;&lt;wsp:rsid wsp:val=&quot;00884B2B&quot;/&gt;&lt;wsp:rsid wsp:val=&quot;008B2F84&quot;/&gt;&lt;wsp:rsid wsp:val=&quot;008D1255&quot;/&gt;&lt;wsp:rsid wsp:val=&quot;008E7DD7&quot;/&gt;&lt;wsp:rsid wsp:val=&quot;008F42D8&quot;/&gt;&lt;wsp:rsid wsp:val=&quot;00925C73&quot;/&gt;&lt;wsp:rsid wsp:val=&quot;0093335A&quot;/&gt;&lt;wsp:rsid wsp:val=&quot;009400B2&quot;/&gt;&lt;wsp:rsid wsp:val=&quot;00946043&quot;/&gt;&lt;wsp:rsid wsp:val=&quot;00956F95&quot;/&gt;&lt;wsp:rsid wsp:val=&quot;00957A1C&quot;/&gt;&lt;wsp:rsid wsp:val=&quot;009647DB&quot;/&gt;&lt;wsp:rsid wsp:val=&quot;0096652E&quot;/&gt;&lt;wsp:rsid wsp:val=&quot;00995E44&quot;/&gt;&lt;wsp:rsid wsp:val=&quot;009975B6&quot;/&gt;&lt;wsp:rsid wsp:val=&quot;009D2741&quot;/&gt;&lt;wsp:rsid wsp:val=&quot;009E0793&quot;/&gt;&lt;wsp:rsid wsp:val=&quot;009E0E73&quot;/&gt;&lt;wsp:rsid wsp:val=&quot;009F105D&quot;/&gt;&lt;wsp:rsid wsp:val=&quot;009F1085&quot;/&gt;&lt;wsp:rsid wsp:val=&quot;009F4B62&quot;/&gt;&lt;wsp:rsid wsp:val=&quot;009F62AF&quot;/&gt;&lt;wsp:rsid wsp:val=&quot;00A01DB2&quot;/&gt;&lt;wsp:rsid wsp:val=&quot;00A132F1&quot;/&gt;&lt;wsp:rsid wsp:val=&quot;00A14712&quot;/&gt;&lt;wsp:rsid wsp:val=&quot;00A230A5&quot;/&gt;&lt;wsp:rsid wsp:val=&quot;00A3626F&quot;/&gt;&lt;wsp:rsid wsp:val=&quot;00A51921&quot;/&gt;&lt;wsp:rsid wsp:val=&quot;00A562A1&quot;/&gt;&lt;wsp:rsid wsp:val=&quot;00A67C9A&quot;/&gt;&lt;wsp:rsid wsp:val=&quot;00AB0D1A&quot;/&gt;&lt;wsp:rsid wsp:val=&quot;00AB591D&quot;/&gt;&lt;wsp:rsid wsp:val=&quot;00AC4844&quot;/&gt;&lt;wsp:rsid wsp:val=&quot;00AD545C&quot;/&gt;&lt;wsp:rsid wsp:val=&quot;00AD7125&quot;/&gt;&lt;wsp:rsid wsp:val=&quot;00AE7AA3&quot;/&gt;&lt;wsp:rsid wsp:val=&quot;00B06ED5&quot;/&gt;&lt;wsp:rsid wsp:val=&quot;00B17681&quot;/&gt;&lt;wsp:rsid wsp:val=&quot;00B54120&quot;/&gt;&lt;wsp:rsid wsp:val=&quot;00B65FF9&quot;/&gt;&lt;wsp:rsid wsp:val=&quot;00B7060B&quot;/&gt;&lt;wsp:rsid wsp:val=&quot;00B77CD5&quot;/&gt;&lt;wsp:rsid wsp:val=&quot;00B86320&quot;/&gt;&lt;wsp:rsid wsp:val=&quot;00B95E9E&quot;/&gt;&lt;wsp:rsid wsp:val=&quot;00BA27B1&quot;/&gt;&lt;wsp:rsid wsp:val=&quot;00BB46FE&quot;/&gt;&lt;wsp:rsid wsp:val=&quot;00BB5951&quot;/&gt;&lt;wsp:rsid wsp:val=&quot;00BB5970&quot;/&gt;&lt;wsp:rsid wsp:val=&quot;00BD0ABF&quot;/&gt;&lt;wsp:rsid wsp:val=&quot;00BD2C2B&quot;/&gt;&lt;wsp:rsid wsp:val=&quot;00BE2F9A&quot;/&gt;&lt;wsp:rsid wsp:val=&quot;00BF10AD&quot;/&gt;&lt;wsp:rsid wsp:val=&quot;00C03427&quot;/&gt;&lt;wsp:rsid wsp:val=&quot;00C1418D&quot;/&gt;&lt;wsp:rsid wsp:val=&quot;00C30896&quot;/&gt;&lt;wsp:rsid wsp:val=&quot;00C3220C&quot;/&gt;&lt;wsp:rsid wsp:val=&quot;00C36ACA&quot;/&gt;&lt;wsp:rsid wsp:val=&quot;00C402C9&quot;/&gt;&lt;wsp:rsid wsp:val=&quot;00C456F0&quot;/&gt;&lt;wsp:rsid wsp:val=&quot;00C515AB&quot;/&gt;&lt;wsp:rsid wsp:val=&quot;00C55341&quot;/&gt;&lt;wsp:rsid wsp:val=&quot;00C55CD5&quot;/&gt;&lt;wsp:rsid wsp:val=&quot;00C6374F&quot;/&gt;&lt;wsp:rsid wsp:val=&quot;00C65CC3&quot;/&gt;&lt;wsp:rsid wsp:val=&quot;00C81527&quot;/&gt;&lt;wsp:rsid wsp:val=&quot;00C92953&quot;/&gt;&lt;wsp:rsid wsp:val=&quot;00CA06CF&quot;/&gt;&lt;wsp:rsid wsp:val=&quot;00CD1A61&quot;/&gt;&lt;wsp:rsid wsp:val=&quot;00CD6385&quot;/&gt;&lt;wsp:rsid wsp:val=&quot;00D21507&quot;/&gt;&lt;wsp:rsid wsp:val=&quot;00D22EA3&quot;/&gt;&lt;wsp:rsid wsp:val=&quot;00D2658A&quot;/&gt;&lt;wsp:rsid wsp:val=&quot;00D4180F&quot;/&gt;&lt;wsp:rsid wsp:val=&quot;00D42D4F&quot;/&gt;&lt;wsp:rsid wsp:val=&quot;00D51941&quot;/&gt;&lt;wsp:rsid wsp:val=&quot;00D62B40&quot;/&gt;&lt;wsp:rsid wsp:val=&quot;00D734DB&quot;/&gt;&lt;wsp:rsid wsp:val=&quot;00DC7ECD&quot;/&gt;&lt;wsp:rsid wsp:val=&quot;00DD43CD&quot;/&gt;&lt;wsp:rsid wsp:val=&quot;00DD4628&quot;/&gt;&lt;wsp:rsid wsp:val=&quot;00E16D80&quot;/&gt;&lt;wsp:rsid wsp:val=&quot;00E17D70&quot;/&gt;&lt;wsp:rsid wsp:val=&quot;00E329C2&quot;/&gt;&lt;wsp:rsid wsp:val=&quot;00E37A75&quot;/&gt;&lt;wsp:rsid wsp:val=&quot;00E61444&quot;/&gt;&lt;wsp:rsid wsp:val=&quot;00E65EC9&quot;/&gt;&lt;wsp:rsid wsp:val=&quot;00E702DE&quot;/&gt;&lt;wsp:rsid wsp:val=&quot;00E72277&quot;/&gt;&lt;wsp:rsid wsp:val=&quot;00E92992&quot;/&gt;&lt;wsp:rsid wsp:val=&quot;00E97FA5&quot;/&gt;&lt;wsp:rsid wsp:val=&quot;00EA2555&quot;/&gt;&lt;wsp:rsid wsp:val=&quot;00EA45EA&quot;/&gt;&lt;wsp:rsid wsp:val=&quot;00EB0300&quot;/&gt;&lt;wsp:rsid wsp:val=&quot;00EB1279&quot;/&gt;&lt;wsp:rsid wsp:val=&quot;00EC4197&quot;/&gt;&lt;wsp:rsid wsp:val=&quot;00ED2EB1&quot;/&gt;&lt;wsp:rsid wsp:val=&quot;00EE0C15&quot;/&gt;&lt;wsp:rsid wsp:val=&quot;00F002FB&quot;/&gt;&lt;wsp:rsid wsp:val=&quot;00F033B1&quot;/&gt;&lt;wsp:rsid wsp:val=&quot;00F03E3D&quot;/&gt;&lt;wsp:rsid wsp:val=&quot;00F36678&quot;/&gt;&lt;wsp:rsid wsp:val=&quot;00F376D1&quot;/&gt;&lt;wsp:rsid wsp:val=&quot;00F46BBC&quot;/&gt;&lt;wsp:rsid wsp:val=&quot;00F50654&quot;/&gt;&lt;wsp:rsid wsp:val=&quot;00F56C49&quot;/&gt;&lt;wsp:rsid wsp:val=&quot;00F572F7&quot;/&gt;&lt;wsp:rsid wsp:val=&quot;00F83F84&quot;/&gt;&lt;wsp:rsid wsp:val=&quot;00F95956&quot;/&gt;&lt;wsp:rsid wsp:val=&quot;00FB251D&quot;/&gt;&lt;wsp:rsid wsp:val=&quot;00FB27C3&quot;/&gt;&lt;wsp:rsid wsp:val=&quot;00FC6FA8&quot;/&gt;&lt;wsp:rsid wsp:val=&quot;00FF78A9&quot;/&gt;&lt;/wsp:rsids&gt;&lt;/w:docPr&gt;&lt;w:body&gt;&lt;w:p wsp:rsidR=&quot;00000000&quot; wsp:rsidRDefault=&quot;001D7AA1&quot;&gt;&lt;m:oMathPara&gt;&lt;m:oMath&gt;&lt;m:sSub&gt;&lt;m:sSubPr&gt;&lt;m:ctrlPr&gt;&lt;w:rPr&gt;&lt;w:rFonts w:ascii=&quot;Cambria Math&quot; w:h-ansi=&quot;Cambria Math&quot;/&gt;&lt;wx:font wx:val=&quot;Cambria Math&quot;/&gt;&lt;w:sz w:val=&quot;24&quot;/&gt;&lt;w:sz-cs w:val=&quot;24&quot;/&gt;&lt;w:lang w:val=&quot;EN-US&quot;/&gt;&lt;/w:rPr&gt;&lt;/m:ctrlPr&gt;&lt;/m:sSubPr&gt;&lt;m:e&gt;&lt;m:r&gt;&lt;m:rPr&gt;&lt;m:sty m:val=&quot;p&quot;/&gt;&lt;/m:rPr&gt;&lt;w:rPr&gt;&lt;w:rFonts w:ascii=&quot;Cambria Math&quot; w:h-ansi=&quot;Cambria Math&quot;/&gt;&lt;wx:font wx:val=&quot;Cambria Math&quot;/&gt;&lt;w:sz w:val=&quot;24&quot;/&gt;&lt;w:sz-cs w:val=&quot;24&quot;/&gt;&lt;w:lang w:val=&quot;EN-US&quot;/&gt;&lt;/w:rPr&gt;&lt;m:t&gt;d?‚ = &lt;/m:t&gt;&lt;/m:r&gt;&lt;m:r&gt;&lt;m:rPr&gt;&lt;m:sty m:val=&quot;p&quot;/&gt;&lt;/m:rPr&gt;&lt;w:rPr&gt;&lt;w:rFonts w:ascii=&quot;Cambria Math&quot;/&gt;&lt;wx:font wx:val=&quot;Cambria Math&quot;/&gt;&lt;w:sz w:val=&quot;24&quot;/&gt;&lt;w:sz-cs w:val=&quot;24&quot;/&gt;&lt;w:lang w:val=&quot;EN-US&quot;/&gt;&lt;/w:rPr&gt;&lt;m:t&gt;MOS&lt;/m:t&gt;&lt;/m:r&gt;&lt;m:r&gt;&lt;m:rPr&gt;&lt;m:sty m:val=&quot;p&quot;/&gt;&lt;/m:rPr&gt;&lt;w:rPr&gt;&lt;w:rFonts w:ascii=&quot;Cambria Math&quot; w:h-ansi=&quot;Cambria Math&quot;/&gt;&lt;wx:font wx:val=&quot;Cambria Math&quot;/&gt;&lt;w:sz w:val=&quot;24&quot;/&gt;&lt;w:sz-cs w:val=&quot;24&quot;/&gt;&lt;w:lang w:val=&quot;EN-US&quot;/&gt;&lt;/w:rPr&gt;&lt;m:t&gt;{e&lt;/m:t&gt;&lt;/m:r&gt;&lt;/m:e&gt;&lt;m:sub&gt;&lt;m:r&gt;&lt;m:rPr&gt;&lt;m:sty m:val=&quot;p&quot;/&gt;&lt;/m:rPr&gt;&lt;w:rPr&gt;&lt;w:rFonts w:ascii=&quot;Cambria Math&quot; w:h-ansi=&quot;Cambria Math&quot;/&gt;&lt;wx:font wx:val=&quot;Cambria Math&quot;/&gt;&lt;w:sz w:val=&quot;24&quot;/&gt;&lt;w:sz-cs w:val=&quot;24&quot;/&gt;&lt;w:lang w:val=&quot;EN-US&quot;/&gt;&lt;/w:rPr&gt;&lt;m:t&gt;max&lt;/m:t&gt;&lt;/m:r&gt;&lt;/m:sub&gt;&lt;/m:sSub&gt;&lt;m:r&gt;&lt;m:rPr&gt;&lt;m:sty m:val=&quot;p&quot;/&gt;&lt;/m:rPr&gt;&lt;w:rPr&gt;&lt;w:rFonts w:ascii=&quot;Cambria Math&quot; w:h-ansi=&quot;Cambria Math&quot;/&gt;&lt;wx:font wx:val=&quot;Cambria Math&quot;/&gt;&lt;w:sz w:val=&quot;24&quot;/&gt;&lt;w:sz-cs w:val=&quot;24&quot;/&gt;&lt;w:lang w:val=&quot;EN-US&quot;/&gt;&lt;/w:rPr&gt;&lt;m:t&g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2" o:title="" chromakey="white"/>
          </v:shape>
        </w:pict>
      </w:r>
      <w:r w:rsidR="00FA705C" w:rsidRPr="007D772C">
        <w:rPr>
          <w:sz w:val="24"/>
          <w:szCs w:val="24"/>
          <w:lang w:val="en-US"/>
        </w:rPr>
        <w:fldChar w:fldCharType="end"/>
      </w:r>
      <w:r>
        <w:rPr>
          <w:sz w:val="24"/>
          <w:szCs w:val="24"/>
          <w:lang w:val="en-US"/>
        </w:rPr>
        <w:t>.</w:t>
      </w:r>
    </w:p>
    <w:p w:rsidR="00F533E9" w:rsidRDefault="00F533E9" w:rsidP="00281A4A">
      <w:pPr>
        <w:jc w:val="both"/>
        <w:rPr>
          <w:sz w:val="24"/>
          <w:szCs w:val="24"/>
          <w:lang w:val="en-US"/>
        </w:rPr>
      </w:pPr>
    </w:p>
    <w:p w:rsidR="00F533E9" w:rsidRPr="003159E9" w:rsidRDefault="00F533E9" w:rsidP="00281A4A">
      <w:pPr>
        <w:jc w:val="both"/>
        <w:rPr>
          <w:sz w:val="24"/>
          <w:szCs w:val="24"/>
          <w:lang w:val="en-US"/>
        </w:rPr>
      </w:pPr>
      <w:r w:rsidRPr="003159E9">
        <w:rPr>
          <w:sz w:val="24"/>
          <w:szCs w:val="24"/>
          <w:lang w:val="en-US"/>
        </w:rPr>
        <w:t xml:space="preserve">Note that some MOS schemes may also require the amount of time that compose a time frame, such as </w:t>
      </w:r>
      <w:r w:rsidR="00FA705C" w:rsidRPr="007D772C">
        <w:rPr>
          <w:sz w:val="24"/>
          <w:szCs w:val="24"/>
          <w:lang w:val="en-US"/>
        </w:rPr>
        <w:fldChar w:fldCharType="begin"/>
      </w:r>
      <w:r w:rsidRPr="007D772C">
        <w:rPr>
          <w:sz w:val="24"/>
          <w:szCs w:val="24"/>
          <w:lang w:val="en-US"/>
        </w:rPr>
        <w:instrText xml:space="preserve"> QUOTE </w:instrText>
      </w:r>
      <w:r w:rsidR="005E1DFE">
        <w:pict>
          <v:shape id="_x0000_i1056" type="#_x0000_t75" style="width:109.7pt;height:19.3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oNotEmbedSystemFonts/&gt;&lt;w:defaultTabStop w:val=&quot;720&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072DD3&quot;/&gt;&lt;wsp:rsid wsp:val=&quot;0002656C&quot;/&gt;&lt;wsp:rsid wsp:val=&quot;00031D60&quot;/&gt;&lt;wsp:rsid wsp:val=&quot;0004066A&quot;/&gt;&lt;wsp:rsid wsp:val=&quot;00050257&quot;/&gt;&lt;wsp:rsid wsp:val=&quot;00051B6D&quot;/&gt;&lt;wsp:rsid wsp:val=&quot;000531A5&quot;/&gt;&lt;wsp:rsid wsp:val=&quot;00056365&quot;/&gt;&lt;wsp:rsid wsp:val=&quot;00072DD3&quot;/&gt;&lt;wsp:rsid wsp:val=&quot;000744BA&quot;/&gt;&lt;wsp:rsid wsp:val=&quot;00081570&quot;/&gt;&lt;wsp:rsid wsp:val=&quot;000B2E1B&quot;/&gt;&lt;wsp:rsid wsp:val=&quot;000B3D10&quot;/&gt;&lt;wsp:rsid wsp:val=&quot;000B5092&quot;/&gt;&lt;wsp:rsid wsp:val=&quot;000D06DC&quot;/&gt;&lt;wsp:rsid wsp:val=&quot;000D2AFE&quot;/&gt;&lt;wsp:rsid wsp:val=&quot;000D6F45&quot;/&gt;&lt;wsp:rsid wsp:val=&quot;000F2793&quot;/&gt;&lt;wsp:rsid wsp:val=&quot;00131E1E&quot;/&gt;&lt;wsp:rsid wsp:val=&quot;0013288F&quot;/&gt;&lt;wsp:rsid wsp:val=&quot;00145FD8&quot;/&gt;&lt;wsp:rsid wsp:val=&quot;00160097&quot;/&gt;&lt;wsp:rsid wsp:val=&quot;00163610&quot;/&gt;&lt;wsp:rsid wsp:val=&quot;00173561&quot;/&gt;&lt;wsp:rsid wsp:val=&quot;00191CBF&quot;/&gt;&lt;wsp:rsid wsp:val=&quot;001939C7&quot;/&gt;&lt;wsp:rsid wsp:val=&quot;001A38A6&quot;/&gt;&lt;wsp:rsid wsp:val=&quot;001B1517&quot;/&gt;&lt;wsp:rsid wsp:val=&quot;001C64A1&quot;/&gt;&lt;wsp:rsid wsp:val=&quot;001D147D&quot;/&gt;&lt;wsp:rsid wsp:val=&quot;002217BC&quot;/&gt;&lt;wsp:rsid wsp:val=&quot;00223913&quot;/&gt;&lt;wsp:rsid wsp:val=&quot;00244035&quot;/&gt;&lt;wsp:rsid wsp:val=&quot;00256E45&quot;/&gt;&lt;wsp:rsid wsp:val=&quot;002621E5&quot;/&gt;&lt;wsp:rsid wsp:val=&quot;00264DD6&quot;/&gt;&lt;wsp:rsid wsp:val=&quot;00267171&quot;/&gt;&lt;wsp:rsid wsp:val=&quot;00281A4A&quot;/&gt;&lt;wsp:rsid wsp:val=&quot;00287CAA&quot;/&gt;&lt;wsp:rsid wsp:val=&quot;002A1CC7&quot;/&gt;&lt;wsp:rsid wsp:val=&quot;002A2E20&quot;/&gt;&lt;wsp:rsid wsp:val=&quot;002B0A67&quot;/&gt;&lt;wsp:rsid wsp:val=&quot;00307467&quot;/&gt;&lt;wsp:rsid wsp:val=&quot;003144FD&quot;/&gt;&lt;wsp:rsid wsp:val=&quot;003159E9&quot;/&gt;&lt;wsp:rsid wsp:val=&quot;00321358&quot;/&gt;&lt;wsp:rsid wsp:val=&quot;0033457B&quot;/&gt;&lt;wsp:rsid wsp:val=&quot;003345B3&quot;/&gt;&lt;wsp:rsid wsp:val=&quot;00354416&quot;/&gt;&lt;wsp:rsid wsp:val=&quot;00356937&quot;/&gt;&lt;wsp:rsid wsp:val=&quot;00356CBC&quot;/&gt;&lt;wsp:rsid wsp:val=&quot;0038071D&quot;/&gt;&lt;wsp:rsid wsp:val=&quot;00385621&quot;/&gt;&lt;wsp:rsid wsp:val=&quot;003A1B34&quot;/&gt;&lt;wsp:rsid wsp:val=&quot;003E6F71&quot;/&gt;&lt;wsp:rsid wsp:val=&quot;003F66E8&quot;/&gt;&lt;wsp:rsid wsp:val=&quot;003F695F&quot;/&gt;&lt;wsp:rsid wsp:val=&quot;004016E6&quot;/&gt;&lt;wsp:rsid wsp:val=&quot;0040663A&quot;/&gt;&lt;wsp:rsid wsp:val=&quot;0041562F&quot;/&gt;&lt;wsp:rsid wsp:val=&quot;00430651&quot;/&gt;&lt;wsp:rsid wsp:val=&quot;00432E74&quot;/&gt;&lt;wsp:rsid wsp:val=&quot;00432ECA&quot;/&gt;&lt;wsp:rsid wsp:val=&quot;00435336&quot;/&gt;&lt;wsp:rsid wsp:val=&quot;00440896&quot;/&gt;&lt;wsp:rsid wsp:val=&quot;00442443&quot;/&gt;&lt;wsp:rsid wsp:val=&quot;00452671&quot;/&gt;&lt;wsp:rsid wsp:val=&quot;004573A4&quot;/&gt;&lt;wsp:rsid wsp:val=&quot;004766DB&quot;/&gt;&lt;wsp:rsid wsp:val=&quot;004775DC&quot;/&gt;&lt;wsp:rsid wsp:val=&quot;0049590A&quot;/&gt;&lt;wsp:rsid wsp:val=&quot;004A0B44&quot;/&gt;&lt;wsp:rsid wsp:val=&quot;004A53F1&quot;/&gt;&lt;wsp:rsid wsp:val=&quot;004E2459&quot;/&gt;&lt;wsp:rsid wsp:val=&quot;00514559&quot;/&gt;&lt;wsp:rsid wsp:val=&quot;0054062D&quot;/&gt;&lt;wsp:rsid wsp:val=&quot;00554009&quot;/&gt;&lt;wsp:rsid wsp:val=&quot;00562A01&quot;/&gt;&lt;wsp:rsid wsp:val=&quot;00562BFF&quot;/&gt;&lt;wsp:rsid wsp:val=&quot;00570741&quot;/&gt;&lt;wsp:rsid wsp:val=&quot;00593F0F&quot;/&gt;&lt;wsp:rsid wsp:val=&quot;005952A0&quot;/&gt;&lt;wsp:rsid wsp:val=&quot;00595F78&quot;/&gt;&lt;wsp:rsid wsp:val=&quot;005A35D5&quot;/&gt;&lt;wsp:rsid wsp:val=&quot;005B33B3&quot;/&gt;&lt;wsp:rsid wsp:val=&quot;005E1FDE&quot;/&gt;&lt;wsp:rsid wsp:val=&quot;005F0B53&quot;/&gt;&lt;wsp:rsid wsp:val=&quot;005F1E87&quot;/&gt;&lt;wsp:rsid wsp:val=&quot;005F4C98&quot;/&gt;&lt;wsp:rsid wsp:val=&quot;005F7996&quot;/&gt;&lt;wsp:rsid wsp:val=&quot;0061450A&quot;/&gt;&lt;wsp:rsid wsp:val=&quot;00617B58&quot;/&gt;&lt;wsp:rsid wsp:val=&quot;00622708&quot;/&gt;&lt;wsp:rsid wsp:val=&quot;006334F0&quot;/&gt;&lt;wsp:rsid wsp:val=&quot;00637B54&quot;/&gt;&lt;wsp:rsid wsp:val=&quot;0064529E&quot;/&gt;&lt;wsp:rsid wsp:val=&quot;00650B21&quot;/&gt;&lt;wsp:rsid wsp:val=&quot;00651F87&quot;/&gt;&lt;wsp:rsid wsp:val=&quot;00653A70&quot;/&gt;&lt;wsp:rsid wsp:val=&quot;00654667&quot;/&gt;&lt;wsp:rsid wsp:val=&quot;00660BB1&quot;/&gt;&lt;wsp:rsid wsp:val=&quot;00667908&quot;/&gt;&lt;wsp:rsid wsp:val=&quot;006713D0&quot;/&gt;&lt;wsp:rsid wsp:val=&quot;00673A6C&quot;/&gt;&lt;wsp:rsid wsp:val=&quot;006800CC&quot;/&gt;&lt;wsp:rsid wsp:val=&quot;00682F93&quot;/&gt;&lt;wsp:rsid wsp:val=&quot;00694E88&quot;/&gt;&lt;wsp:rsid wsp:val=&quot;006A0653&quot;/&gt;&lt;wsp:rsid wsp:val=&quot;006B6C31&quot;/&gt;&lt;wsp:rsid wsp:val=&quot;006C15D5&quot;/&gt;&lt;wsp:rsid wsp:val=&quot;006C2898&quot;/&gt;&lt;wsp:rsid wsp:val=&quot;006C72CC&quot;/&gt;&lt;wsp:rsid wsp:val=&quot;006F220F&quot;/&gt;&lt;wsp:rsid wsp:val=&quot;006F500E&quot;/&gt;&lt;wsp:rsid wsp:val=&quot;00747566&quot;/&gt;&lt;wsp:rsid wsp:val=&quot;00760C13&quot;/&gt;&lt;wsp:rsid wsp:val=&quot;007767B8&quot;/&gt;&lt;wsp:rsid wsp:val=&quot;00786A69&quot;/&gt;&lt;wsp:rsid wsp:val=&quot;00787BCD&quot;/&gt;&lt;wsp:rsid wsp:val=&quot;00796917&quot;/&gt;&lt;wsp:rsid wsp:val=&quot;007A65BE&quot;/&gt;&lt;wsp:rsid wsp:val=&quot;007B3349&quot;/&gt;&lt;wsp:rsid wsp:val=&quot;007B76BD&quot;/&gt;&lt;wsp:rsid wsp:val=&quot;007C20A7&quot;/&gt;&lt;wsp:rsid wsp:val=&quot;007D06F5&quot;/&gt;&lt;wsp:rsid wsp:val=&quot;007D3F58&quot;/&gt;&lt;wsp:rsid wsp:val=&quot;007D772C&quot;/&gt;&lt;wsp:rsid wsp:val=&quot;00811ECD&quot;/&gt;&lt;wsp:rsid wsp:val=&quot;00832134&quot;/&gt;&lt;wsp:rsid wsp:val=&quot;008452CA&quot;/&gt;&lt;wsp:rsid wsp:val=&quot;00845551&quot;/&gt;&lt;wsp:rsid wsp:val=&quot;008472B9&quot;/&gt;&lt;wsp:rsid wsp:val=&quot;00852DDA&quot;/&gt;&lt;wsp:rsid wsp:val=&quot;0087047A&quot;/&gt;&lt;wsp:rsid wsp:val=&quot;0087051B&quot;/&gt;&lt;wsp:rsid wsp:val=&quot;008758FE&quot;/&gt;&lt;wsp:rsid wsp:val=&quot;0088008A&quot;/&gt;&lt;wsp:rsid wsp:val=&quot;00884B2B&quot;/&gt;&lt;wsp:rsid wsp:val=&quot;008B2F84&quot;/&gt;&lt;wsp:rsid wsp:val=&quot;008D1255&quot;/&gt;&lt;wsp:rsid wsp:val=&quot;008E7DD7&quot;/&gt;&lt;wsp:rsid wsp:val=&quot;008F42D8&quot;/&gt;&lt;wsp:rsid wsp:val=&quot;00925C73&quot;/&gt;&lt;wsp:rsid wsp:val=&quot;0093335A&quot;/&gt;&lt;wsp:rsid wsp:val=&quot;009400B2&quot;/&gt;&lt;wsp:rsid wsp:val=&quot;00946043&quot;/&gt;&lt;wsp:rsid wsp:val=&quot;00956F95&quot;/&gt;&lt;wsp:rsid wsp:val=&quot;00957A1C&quot;/&gt;&lt;wsp:rsid wsp:val=&quot;009647DB&quot;/&gt;&lt;wsp:rsid wsp:val=&quot;0096652E&quot;/&gt;&lt;wsp:rsid wsp:val=&quot;00995E44&quot;/&gt;&lt;wsp:rsid wsp:val=&quot;009975B6&quot;/&gt;&lt;wsp:rsid wsp:val=&quot;009D2741&quot;/&gt;&lt;wsp:rsid wsp:val=&quot;009E0793&quot;/&gt;&lt;wsp:rsid wsp:val=&quot;009E0E73&quot;/&gt;&lt;wsp:rsid wsp:val=&quot;009F105D&quot;/&gt;&lt;wsp:rsid wsp:val=&quot;009F1085&quot;/&gt;&lt;wsp:rsid wsp:val=&quot;009F4B62&quot;/&gt;&lt;wsp:rsid wsp:val=&quot;009F62AF&quot;/&gt;&lt;wsp:rsid wsp:val=&quot;00A01DB2&quot;/&gt;&lt;wsp:rsid wsp:val=&quot;00A132F1&quot;/&gt;&lt;wsp:rsid wsp:val=&quot;00A14712&quot;/&gt;&lt;wsp:rsid wsp:val=&quot;00A230A5&quot;/&gt;&lt;wsp:rsid wsp:val=&quot;00A3626F&quot;/&gt;&lt;wsp:rsid wsp:val=&quot;00A51921&quot;/&gt;&lt;wsp:rsid wsp:val=&quot;00A562A1&quot;/&gt;&lt;wsp:rsid wsp:val=&quot;00A67C9A&quot;/&gt;&lt;wsp:rsid wsp:val=&quot;00AB0D1A&quot;/&gt;&lt;wsp:rsid wsp:val=&quot;00AB591D&quot;/&gt;&lt;wsp:rsid wsp:val=&quot;00AC4844&quot;/&gt;&lt;wsp:rsid wsp:val=&quot;00AD545C&quot;/&gt;&lt;wsp:rsid wsp:val=&quot;00AD7125&quot;/&gt;&lt;wsp:rsid wsp:val=&quot;00AE7AA3&quot;/&gt;&lt;wsp:rsid wsp:val=&quot;00B06ED5&quot;/&gt;&lt;wsp:rsid wsp:val=&quot;00B17681&quot;/&gt;&lt;wsp:rsid wsp:val=&quot;00B54120&quot;/&gt;&lt;wsp:rsid wsp:val=&quot;00B65FF9&quot;/&gt;&lt;wsp:rsid wsp:val=&quot;00B7060B&quot;/&gt;&lt;wsp:rsid wsp:val=&quot;00B77CD5&quot;/&gt;&lt;wsp:rsid wsp:val=&quot;00B86320&quot;/&gt;&lt;wsp:rsid wsp:val=&quot;00B95E9E&quot;/&gt;&lt;wsp:rsid wsp:val=&quot;00BA27B1&quot;/&gt;&lt;wsp:rsid wsp:val=&quot;00BB46FE&quot;/&gt;&lt;wsp:rsid wsp:val=&quot;00BB5951&quot;/&gt;&lt;wsp:rsid wsp:val=&quot;00BB5970&quot;/&gt;&lt;wsp:rsid wsp:val=&quot;00BD0ABF&quot;/&gt;&lt;wsp:rsid wsp:val=&quot;00BD2C2B&quot;/&gt;&lt;wsp:rsid wsp:val=&quot;00BE2F9A&quot;/&gt;&lt;wsp:rsid wsp:val=&quot;00BF10AD&quot;/&gt;&lt;wsp:rsid wsp:val=&quot;00C03427&quot;/&gt;&lt;wsp:rsid wsp:val=&quot;00C1418D&quot;/&gt;&lt;wsp:rsid wsp:val=&quot;00C30896&quot;/&gt;&lt;wsp:rsid wsp:val=&quot;00C3220C&quot;/&gt;&lt;wsp:rsid wsp:val=&quot;00C36ACA&quot;/&gt;&lt;wsp:rsid wsp:val=&quot;00C402C9&quot;/&gt;&lt;wsp:rsid wsp:val=&quot;00C456F0&quot;/&gt;&lt;wsp:rsid wsp:val=&quot;00C515AB&quot;/&gt;&lt;wsp:rsid wsp:val=&quot;00C55341&quot;/&gt;&lt;wsp:rsid wsp:val=&quot;00C55CD5&quot;/&gt;&lt;wsp:rsid wsp:val=&quot;00C6374F&quot;/&gt;&lt;wsp:rsid wsp:val=&quot;00C65CC3&quot;/&gt;&lt;wsp:rsid wsp:val=&quot;00C81527&quot;/&gt;&lt;wsp:rsid wsp:val=&quot;00C92953&quot;/&gt;&lt;wsp:rsid wsp:val=&quot;00CA06CF&quot;/&gt;&lt;wsp:rsid wsp:val=&quot;00CD1A61&quot;/&gt;&lt;wsp:rsid wsp:val=&quot;00CD6385&quot;/&gt;&lt;wsp:rsid wsp:val=&quot;00D21507&quot;/&gt;&lt;wsp:rsid wsp:val=&quot;00D22EA3&quot;/&gt;&lt;wsp:rsid wsp:val=&quot;00D2658A&quot;/&gt;&lt;wsp:rsid wsp:val=&quot;00D4180F&quot;/&gt;&lt;wsp:rsid wsp:val=&quot;00D42D4F&quot;/&gt;&lt;wsp:rsid wsp:val=&quot;00D51941&quot;/&gt;&lt;wsp:rsid wsp:val=&quot;00D62B40&quot;/&gt;&lt;wsp:rsid wsp:val=&quot;00D734DB&quot;/&gt;&lt;wsp:rsid wsp:val=&quot;00DC7ECD&quot;/&gt;&lt;wsp:rsid wsp:val=&quot;00DD43CD&quot;/&gt;&lt;wsp:rsid wsp:val=&quot;00DD4628&quot;/&gt;&lt;wsp:rsid wsp:val=&quot;00E16D80&quot;/&gt;&lt;wsp:rsid wsp:val=&quot;00E17D70&quot;/&gt;&lt;wsp:rsid wsp:val=&quot;00E329C2&quot;/&gt;&lt;wsp:rsid wsp:val=&quot;00E37A75&quot;/&gt;&lt;wsp:rsid wsp:val=&quot;00E61444&quot;/&gt;&lt;wsp:rsid wsp:val=&quot;00E65EC9&quot;/&gt;&lt;wsp:rsid wsp:val=&quot;00E702DE&quot;/&gt;&lt;wsp:rsid wsp:val=&quot;00E72277&quot;/&gt;&lt;wsp:rsid wsp:val=&quot;00E92992&quot;/&gt;&lt;wsp:rsid wsp:val=&quot;00E97FA5&quot;/&gt;&lt;wsp:rsid wsp:val=&quot;00EA2555&quot;/&gt;&lt;wsp:rsid wsp:val=&quot;00EA45EA&quot;/&gt;&lt;wsp:rsid wsp:val=&quot;00EB0300&quot;/&gt;&lt;wsp:rsid wsp:val=&quot;00EB1279&quot;/&gt;&lt;wsp:rsid wsp:val=&quot;00EC4197&quot;/&gt;&lt;wsp:rsid wsp:val=&quot;00ED2EB1&quot;/&gt;&lt;wsp:rsid wsp:val=&quot;00EE0C15&quot;/&gt;&lt;wsp:rsid wsp:val=&quot;00F002FB&quot;/&gt;&lt;wsp:rsid wsp:val=&quot;00F033B1&quot;/&gt;&lt;wsp:rsid wsp:val=&quot;00F03E3D&quot;/&gt;&lt;wsp:rsid wsp:val=&quot;00F36678&quot;/&gt;&lt;wsp:rsid wsp:val=&quot;00F376D1&quot;/&gt;&lt;wsp:rsid wsp:val=&quot;00F46BBC&quot;/&gt;&lt;wsp:rsid wsp:val=&quot;00F50654&quot;/&gt;&lt;wsp:rsid wsp:val=&quot;00F56C49&quot;/&gt;&lt;wsp:rsid wsp:val=&quot;00F572F7&quot;/&gt;&lt;wsp:rsid wsp:val=&quot;00F83F84&quot;/&gt;&lt;wsp:rsid wsp:val=&quot;00F95956&quot;/&gt;&lt;wsp:rsid wsp:val=&quot;00FB251D&quot;/&gt;&lt;wsp:rsid wsp:val=&quot;00FB27C3&quot;/&gt;&lt;wsp:rsid wsp:val=&quot;00FC6FA8&quot;/&gt;&lt;wsp:rsid wsp:val=&quot;00FF78A9&quot;/&gt;&lt;/wsp:rsids&gt;&lt;/w:docPr&gt;&lt;w:body&gt;&lt;w:p wsp:rsidR=&quot;00000000&quot; wsp:rsidRDefault=&quot;00637B54&quot;&gt;&lt;m:oMathPara&gt;&lt;m:oMath&gt;&lt;m:sSub&gt;&lt;m:sSubPr&gt;&lt;m:ctrlPr&gt;&lt;w:rPr&gt;&lt;w:rFonts w:ascii=&quot;Cambria Math&quot; w:h-ansi=&quot;Cambria Math&quot;/&gt;&lt;wx:font wx:val=&quot;Cambria Math&quot;/&gt;&lt;w:sz w:val=&quot;24&quot;/&gt;&lt;w:sz-cs w:val=&quot;24&quot;/&gt;&lt;w:lang w:val=&quot;EN-US&quot;/&gt;&lt;/w:rPr&gt;&lt;/m:ctrlPr&gt;&lt;/m:sSubPr&gt;&lt;m:e&gt;&lt;m:r&gt;&lt;m:rPr&gt;&lt;m:sty m:val=&quot;p&quot;/&gt;&lt;/m:rPr&gt;&lt;w:rPr&gt;&lt;w:rFonts w:ascii=&quot;Cambria Math&quot; w:h-ansi=&quot;Cambria Math&quot;/&gt;&lt;wx:font wx:val=&quot;Cambria Math&quot;/&gt;&lt;w:sz w:val=&quot;24&quot;/&gt;&lt;w:sz-cs w:val=&quot;24&quot;/&gt;&lt;w:lang w:val=&quot;EN-US&quot;/&gt;&lt;/w:rPr&gt;&lt;m:t&gt;d?‚ = &lt;/m:t&gt;&lt;/m:r&gt;&lt;m:r&gt;&lt;m:rPr&gt;&lt;m:sty m:val=&quot;p&quot;/&gt;&lt;/m:rPr&gt;&lt;w:rPr&gt;&lt;w:rFonts w:ascii=&quot;Cambria Math&quot;/&gt;&lt;wx:font wx:val=&quot;Cambria Math&quot;/&gt;&lt;w:sz w:val=&quot;24&quot;/&gt;&lt;w:sz-cs w:val=&quot;24&quot;/&gt;&lt;w:lang w:val=&quot;EN-US&quot;/&gt;&lt;/w:rPr&gt;&lt;m:t&gt;MOS&lt;/m:t&gt;&lt;/m:r&gt;&lt;m:r&gt;&lt;m:rPr&gt;&lt;m:sty m:val=&quot;p&quot;/&gt;&lt;/m:rPr&gt;&lt;w:rPr&gt;&lt;w:rFonts w:ascii=&quot;Cambria Math&quot; w:h-ansi=&quot;Cambria Math&quot;/&gt;&lt;wx:font wx:val=&quot;Cambria Math&quot;/&gt;&lt;w:sz w:val=&quot;24&quot;/&gt;&lt;w:sz-cs w:val=&quot;24&quot;/&gt;&lt;w:lang w:val=&quot;EN-US&quot;/&gt;&lt;/w:rPr&gt;&lt;m:t&gt;{e&lt;/m:t&gt;&lt;/m:r&gt;&lt;/m:e&gt;&lt;m:sub&gt;&lt;m:r&gt;&lt;m:rPr&gt;&lt;m:sty m:val=&quot;p&quot;/&gt;&lt;/m:rPr&gt;&lt;w:rPr&gt;&lt;w:rFonts w:ascii=&quot;Cambria Math&quot; w:h-ansi=&quot;Cambria Math&quot;/&gt;&lt;wx:font wx:val=&quot;Cambria Math&quot;/&gt;&lt;w:sz w:val=&quot;24&quot;/&gt;&lt;w:sz-cs w:val=&quot;24&quot;/&gt;&lt;w:lang w:val=&quot;EN-US&quot;/&gt;&lt;/w:rPr&gt;&lt;m:t&gt;max&lt;/m:t&gt;&lt;/m:r&gt;&lt;/m:sub&gt;&lt;/m:sSub&gt;&lt;m:r&gt;&lt;m:rPr&gt;&lt;m:sty m:val=&quot;p&quot;/&gt;&lt;/m:rPr&gt;&lt;w:rPr&gt;&lt;w:rFonts w:ascii=&quot;Cambria Math&quot; w:h-ansi=&quot;Cambria Math&quot;/&gt;&lt;wx:font wx:val=&quot;Cambria Math&quot;/&gt;&lt;w:sz w:val=&quot;24&quot;/&gt;&lt;w:sz-cs w:val=&quot;24&quot;/&gt;&lt;w:lang w:val=&quot;EN-US&quot;/&gt;&lt;/w:rPr&gt;&lt;m:t&gt;,M}&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3" o:title="" chromakey="white"/>
          </v:shape>
        </w:pict>
      </w:r>
      <w:r w:rsidRPr="007D772C">
        <w:rPr>
          <w:sz w:val="24"/>
          <w:szCs w:val="24"/>
          <w:lang w:val="en-US"/>
        </w:rPr>
        <w:instrText xml:space="preserve"> </w:instrText>
      </w:r>
      <w:r w:rsidR="00FA705C" w:rsidRPr="007D772C">
        <w:rPr>
          <w:sz w:val="24"/>
          <w:szCs w:val="24"/>
          <w:lang w:val="en-US"/>
        </w:rPr>
        <w:fldChar w:fldCharType="separate"/>
      </w:r>
      <w:r w:rsidR="005E1DFE">
        <w:pict>
          <v:shape id="_x0000_i1057" type="#_x0000_t75" style="width:109.7pt;height:19.3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oNotEmbedSystemFonts/&gt;&lt;w:defaultTabStop w:val=&quot;720&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072DD3&quot;/&gt;&lt;wsp:rsid wsp:val=&quot;0002656C&quot;/&gt;&lt;wsp:rsid wsp:val=&quot;00031D60&quot;/&gt;&lt;wsp:rsid wsp:val=&quot;0004066A&quot;/&gt;&lt;wsp:rsid wsp:val=&quot;00050257&quot;/&gt;&lt;wsp:rsid wsp:val=&quot;00051B6D&quot;/&gt;&lt;wsp:rsid wsp:val=&quot;000531A5&quot;/&gt;&lt;wsp:rsid wsp:val=&quot;00056365&quot;/&gt;&lt;wsp:rsid wsp:val=&quot;00072DD3&quot;/&gt;&lt;wsp:rsid wsp:val=&quot;000744BA&quot;/&gt;&lt;wsp:rsid wsp:val=&quot;00081570&quot;/&gt;&lt;wsp:rsid wsp:val=&quot;000B2E1B&quot;/&gt;&lt;wsp:rsid wsp:val=&quot;000B3D10&quot;/&gt;&lt;wsp:rsid wsp:val=&quot;000B5092&quot;/&gt;&lt;wsp:rsid wsp:val=&quot;000D06DC&quot;/&gt;&lt;wsp:rsid wsp:val=&quot;000D2AFE&quot;/&gt;&lt;wsp:rsid wsp:val=&quot;000D6F45&quot;/&gt;&lt;wsp:rsid wsp:val=&quot;000F2793&quot;/&gt;&lt;wsp:rsid wsp:val=&quot;00131E1E&quot;/&gt;&lt;wsp:rsid wsp:val=&quot;0013288F&quot;/&gt;&lt;wsp:rsid wsp:val=&quot;00145FD8&quot;/&gt;&lt;wsp:rsid wsp:val=&quot;00160097&quot;/&gt;&lt;wsp:rsid wsp:val=&quot;00163610&quot;/&gt;&lt;wsp:rsid wsp:val=&quot;00173561&quot;/&gt;&lt;wsp:rsid wsp:val=&quot;00191CBF&quot;/&gt;&lt;wsp:rsid wsp:val=&quot;001939C7&quot;/&gt;&lt;wsp:rsid wsp:val=&quot;001A38A6&quot;/&gt;&lt;wsp:rsid wsp:val=&quot;001B1517&quot;/&gt;&lt;wsp:rsid wsp:val=&quot;001C64A1&quot;/&gt;&lt;wsp:rsid wsp:val=&quot;001D147D&quot;/&gt;&lt;wsp:rsid wsp:val=&quot;002217BC&quot;/&gt;&lt;wsp:rsid wsp:val=&quot;00223913&quot;/&gt;&lt;wsp:rsid wsp:val=&quot;00244035&quot;/&gt;&lt;wsp:rsid wsp:val=&quot;00256E45&quot;/&gt;&lt;wsp:rsid wsp:val=&quot;002621E5&quot;/&gt;&lt;wsp:rsid wsp:val=&quot;00264DD6&quot;/&gt;&lt;wsp:rsid wsp:val=&quot;00267171&quot;/&gt;&lt;wsp:rsid wsp:val=&quot;00281A4A&quot;/&gt;&lt;wsp:rsid wsp:val=&quot;00287CAA&quot;/&gt;&lt;wsp:rsid wsp:val=&quot;002A1CC7&quot;/&gt;&lt;wsp:rsid wsp:val=&quot;002A2E20&quot;/&gt;&lt;wsp:rsid wsp:val=&quot;002B0A67&quot;/&gt;&lt;wsp:rsid wsp:val=&quot;00307467&quot;/&gt;&lt;wsp:rsid wsp:val=&quot;003144FD&quot;/&gt;&lt;wsp:rsid wsp:val=&quot;003159E9&quot;/&gt;&lt;wsp:rsid wsp:val=&quot;00321358&quot;/&gt;&lt;wsp:rsid wsp:val=&quot;0033457B&quot;/&gt;&lt;wsp:rsid wsp:val=&quot;003345B3&quot;/&gt;&lt;wsp:rsid wsp:val=&quot;00354416&quot;/&gt;&lt;wsp:rsid wsp:val=&quot;00356937&quot;/&gt;&lt;wsp:rsid wsp:val=&quot;00356CBC&quot;/&gt;&lt;wsp:rsid wsp:val=&quot;0038071D&quot;/&gt;&lt;wsp:rsid wsp:val=&quot;00385621&quot;/&gt;&lt;wsp:rsid wsp:val=&quot;003A1B34&quot;/&gt;&lt;wsp:rsid wsp:val=&quot;003E6F71&quot;/&gt;&lt;wsp:rsid wsp:val=&quot;003F66E8&quot;/&gt;&lt;wsp:rsid wsp:val=&quot;003F695F&quot;/&gt;&lt;wsp:rsid wsp:val=&quot;004016E6&quot;/&gt;&lt;wsp:rsid wsp:val=&quot;0040663A&quot;/&gt;&lt;wsp:rsid wsp:val=&quot;0041562F&quot;/&gt;&lt;wsp:rsid wsp:val=&quot;00430651&quot;/&gt;&lt;wsp:rsid wsp:val=&quot;00432E74&quot;/&gt;&lt;wsp:rsid wsp:val=&quot;00432ECA&quot;/&gt;&lt;wsp:rsid wsp:val=&quot;00435336&quot;/&gt;&lt;wsp:rsid wsp:val=&quot;00440896&quot;/&gt;&lt;wsp:rsid wsp:val=&quot;00442443&quot;/&gt;&lt;wsp:rsid wsp:val=&quot;00452671&quot;/&gt;&lt;wsp:rsid wsp:val=&quot;004573A4&quot;/&gt;&lt;wsp:rsid wsp:val=&quot;004766DB&quot;/&gt;&lt;wsp:rsid wsp:val=&quot;004775DC&quot;/&gt;&lt;wsp:rsid wsp:val=&quot;0049590A&quot;/&gt;&lt;wsp:rsid wsp:val=&quot;004A0B44&quot;/&gt;&lt;wsp:rsid wsp:val=&quot;004A53F1&quot;/&gt;&lt;wsp:rsid wsp:val=&quot;004E2459&quot;/&gt;&lt;wsp:rsid wsp:val=&quot;00514559&quot;/&gt;&lt;wsp:rsid wsp:val=&quot;0054062D&quot;/&gt;&lt;wsp:rsid wsp:val=&quot;00554009&quot;/&gt;&lt;wsp:rsid wsp:val=&quot;00562A01&quot;/&gt;&lt;wsp:rsid wsp:val=&quot;00562BFF&quot;/&gt;&lt;wsp:rsid wsp:val=&quot;00570741&quot;/&gt;&lt;wsp:rsid wsp:val=&quot;00593F0F&quot;/&gt;&lt;wsp:rsid wsp:val=&quot;005952A0&quot;/&gt;&lt;wsp:rsid wsp:val=&quot;00595F78&quot;/&gt;&lt;wsp:rsid wsp:val=&quot;005A35D5&quot;/&gt;&lt;wsp:rsid wsp:val=&quot;005B33B3&quot;/&gt;&lt;wsp:rsid wsp:val=&quot;005E1FDE&quot;/&gt;&lt;wsp:rsid wsp:val=&quot;005F0B53&quot;/&gt;&lt;wsp:rsid wsp:val=&quot;005F1E87&quot;/&gt;&lt;wsp:rsid wsp:val=&quot;005F4C98&quot;/&gt;&lt;wsp:rsid wsp:val=&quot;005F7996&quot;/&gt;&lt;wsp:rsid wsp:val=&quot;0061450A&quot;/&gt;&lt;wsp:rsid wsp:val=&quot;00617B58&quot;/&gt;&lt;wsp:rsid wsp:val=&quot;00622708&quot;/&gt;&lt;wsp:rsid wsp:val=&quot;006334F0&quot;/&gt;&lt;wsp:rsid wsp:val=&quot;00637B54&quot;/&gt;&lt;wsp:rsid wsp:val=&quot;0064529E&quot;/&gt;&lt;wsp:rsid wsp:val=&quot;00650B21&quot;/&gt;&lt;wsp:rsid wsp:val=&quot;00651F87&quot;/&gt;&lt;wsp:rsid wsp:val=&quot;00653A70&quot;/&gt;&lt;wsp:rsid wsp:val=&quot;00654667&quot;/&gt;&lt;wsp:rsid wsp:val=&quot;00660BB1&quot;/&gt;&lt;wsp:rsid wsp:val=&quot;00667908&quot;/&gt;&lt;wsp:rsid wsp:val=&quot;006713D0&quot;/&gt;&lt;wsp:rsid wsp:val=&quot;00673A6C&quot;/&gt;&lt;wsp:rsid wsp:val=&quot;006800CC&quot;/&gt;&lt;wsp:rsid wsp:val=&quot;00682F93&quot;/&gt;&lt;wsp:rsid wsp:val=&quot;00694E88&quot;/&gt;&lt;wsp:rsid wsp:val=&quot;006A0653&quot;/&gt;&lt;wsp:rsid wsp:val=&quot;006B6C31&quot;/&gt;&lt;wsp:rsid wsp:val=&quot;006C15D5&quot;/&gt;&lt;wsp:rsid wsp:val=&quot;006C2898&quot;/&gt;&lt;wsp:rsid wsp:val=&quot;006C72CC&quot;/&gt;&lt;wsp:rsid wsp:val=&quot;006F220F&quot;/&gt;&lt;wsp:rsid wsp:val=&quot;006F500E&quot;/&gt;&lt;wsp:rsid wsp:val=&quot;00747566&quot;/&gt;&lt;wsp:rsid wsp:val=&quot;00760C13&quot;/&gt;&lt;wsp:rsid wsp:val=&quot;007767B8&quot;/&gt;&lt;wsp:rsid wsp:val=&quot;00786A69&quot;/&gt;&lt;wsp:rsid wsp:val=&quot;00787BCD&quot;/&gt;&lt;wsp:rsid wsp:val=&quot;00796917&quot;/&gt;&lt;wsp:rsid wsp:val=&quot;007A65BE&quot;/&gt;&lt;wsp:rsid wsp:val=&quot;007B3349&quot;/&gt;&lt;wsp:rsid wsp:val=&quot;007B76BD&quot;/&gt;&lt;wsp:rsid wsp:val=&quot;007C20A7&quot;/&gt;&lt;wsp:rsid wsp:val=&quot;007D06F5&quot;/&gt;&lt;wsp:rsid wsp:val=&quot;007D3F58&quot;/&gt;&lt;wsp:rsid wsp:val=&quot;007D772C&quot;/&gt;&lt;wsp:rsid wsp:val=&quot;00811ECD&quot;/&gt;&lt;wsp:rsid wsp:val=&quot;00832134&quot;/&gt;&lt;wsp:rsid wsp:val=&quot;008452CA&quot;/&gt;&lt;wsp:rsid wsp:val=&quot;00845551&quot;/&gt;&lt;wsp:rsid wsp:val=&quot;008472B9&quot;/&gt;&lt;wsp:rsid wsp:val=&quot;00852DDA&quot;/&gt;&lt;wsp:rsid wsp:val=&quot;0087047A&quot;/&gt;&lt;wsp:rsid wsp:val=&quot;0087051B&quot;/&gt;&lt;wsp:rsid wsp:val=&quot;008758FE&quot;/&gt;&lt;wsp:rsid wsp:val=&quot;0088008A&quot;/&gt;&lt;wsp:rsid wsp:val=&quot;00884B2B&quot;/&gt;&lt;wsp:rsid wsp:val=&quot;008B2F84&quot;/&gt;&lt;wsp:rsid wsp:val=&quot;008D1255&quot;/&gt;&lt;wsp:rsid wsp:val=&quot;008E7DD7&quot;/&gt;&lt;wsp:rsid wsp:val=&quot;008F42D8&quot;/&gt;&lt;wsp:rsid wsp:val=&quot;00925C73&quot;/&gt;&lt;wsp:rsid wsp:val=&quot;0093335A&quot;/&gt;&lt;wsp:rsid wsp:val=&quot;009400B2&quot;/&gt;&lt;wsp:rsid wsp:val=&quot;00946043&quot;/&gt;&lt;wsp:rsid wsp:val=&quot;00956F95&quot;/&gt;&lt;wsp:rsid wsp:val=&quot;00957A1C&quot;/&gt;&lt;wsp:rsid wsp:val=&quot;009647DB&quot;/&gt;&lt;wsp:rsid wsp:val=&quot;0096652E&quot;/&gt;&lt;wsp:rsid wsp:val=&quot;00995E44&quot;/&gt;&lt;wsp:rsid wsp:val=&quot;009975B6&quot;/&gt;&lt;wsp:rsid wsp:val=&quot;009D2741&quot;/&gt;&lt;wsp:rsid wsp:val=&quot;009E0793&quot;/&gt;&lt;wsp:rsid wsp:val=&quot;009E0E73&quot;/&gt;&lt;wsp:rsid wsp:val=&quot;009F105D&quot;/&gt;&lt;wsp:rsid wsp:val=&quot;009F1085&quot;/&gt;&lt;wsp:rsid wsp:val=&quot;009F4B62&quot;/&gt;&lt;wsp:rsid wsp:val=&quot;009F62AF&quot;/&gt;&lt;wsp:rsid wsp:val=&quot;00A01DB2&quot;/&gt;&lt;wsp:rsid wsp:val=&quot;00A132F1&quot;/&gt;&lt;wsp:rsid wsp:val=&quot;00A14712&quot;/&gt;&lt;wsp:rsid wsp:val=&quot;00A230A5&quot;/&gt;&lt;wsp:rsid wsp:val=&quot;00A3626F&quot;/&gt;&lt;wsp:rsid wsp:val=&quot;00A51921&quot;/&gt;&lt;wsp:rsid wsp:val=&quot;00A562A1&quot;/&gt;&lt;wsp:rsid wsp:val=&quot;00A67C9A&quot;/&gt;&lt;wsp:rsid wsp:val=&quot;00AB0D1A&quot;/&gt;&lt;wsp:rsid wsp:val=&quot;00AB591D&quot;/&gt;&lt;wsp:rsid wsp:val=&quot;00AC4844&quot;/&gt;&lt;wsp:rsid wsp:val=&quot;00AD545C&quot;/&gt;&lt;wsp:rsid wsp:val=&quot;00AD7125&quot;/&gt;&lt;wsp:rsid wsp:val=&quot;00AE7AA3&quot;/&gt;&lt;wsp:rsid wsp:val=&quot;00B06ED5&quot;/&gt;&lt;wsp:rsid wsp:val=&quot;00B17681&quot;/&gt;&lt;wsp:rsid wsp:val=&quot;00B54120&quot;/&gt;&lt;wsp:rsid wsp:val=&quot;00B65FF9&quot;/&gt;&lt;wsp:rsid wsp:val=&quot;00B7060B&quot;/&gt;&lt;wsp:rsid wsp:val=&quot;00B77CD5&quot;/&gt;&lt;wsp:rsid wsp:val=&quot;00B86320&quot;/&gt;&lt;wsp:rsid wsp:val=&quot;00B95E9E&quot;/&gt;&lt;wsp:rsid wsp:val=&quot;00BA27B1&quot;/&gt;&lt;wsp:rsid wsp:val=&quot;00BB46FE&quot;/&gt;&lt;wsp:rsid wsp:val=&quot;00BB5951&quot;/&gt;&lt;wsp:rsid wsp:val=&quot;00BB5970&quot;/&gt;&lt;wsp:rsid wsp:val=&quot;00BD0ABF&quot;/&gt;&lt;wsp:rsid wsp:val=&quot;00BD2C2B&quot;/&gt;&lt;wsp:rsid wsp:val=&quot;00BE2F9A&quot;/&gt;&lt;wsp:rsid wsp:val=&quot;00BF10AD&quot;/&gt;&lt;wsp:rsid wsp:val=&quot;00C03427&quot;/&gt;&lt;wsp:rsid wsp:val=&quot;00C1418D&quot;/&gt;&lt;wsp:rsid wsp:val=&quot;00C30896&quot;/&gt;&lt;wsp:rsid wsp:val=&quot;00C3220C&quot;/&gt;&lt;wsp:rsid wsp:val=&quot;00C36ACA&quot;/&gt;&lt;wsp:rsid wsp:val=&quot;00C402C9&quot;/&gt;&lt;wsp:rsid wsp:val=&quot;00C456F0&quot;/&gt;&lt;wsp:rsid wsp:val=&quot;00C515AB&quot;/&gt;&lt;wsp:rsid wsp:val=&quot;00C55341&quot;/&gt;&lt;wsp:rsid wsp:val=&quot;00C55CD5&quot;/&gt;&lt;wsp:rsid wsp:val=&quot;00C6374F&quot;/&gt;&lt;wsp:rsid wsp:val=&quot;00C65CC3&quot;/&gt;&lt;wsp:rsid wsp:val=&quot;00C81527&quot;/&gt;&lt;wsp:rsid wsp:val=&quot;00C92953&quot;/&gt;&lt;wsp:rsid wsp:val=&quot;00CA06CF&quot;/&gt;&lt;wsp:rsid wsp:val=&quot;00CD1A61&quot;/&gt;&lt;wsp:rsid wsp:val=&quot;00CD6385&quot;/&gt;&lt;wsp:rsid wsp:val=&quot;00D21507&quot;/&gt;&lt;wsp:rsid wsp:val=&quot;00D22EA3&quot;/&gt;&lt;wsp:rsid wsp:val=&quot;00D2658A&quot;/&gt;&lt;wsp:rsid wsp:val=&quot;00D4180F&quot;/&gt;&lt;wsp:rsid wsp:val=&quot;00D42D4F&quot;/&gt;&lt;wsp:rsid wsp:val=&quot;00D51941&quot;/&gt;&lt;wsp:rsid wsp:val=&quot;00D62B40&quot;/&gt;&lt;wsp:rsid wsp:val=&quot;00D734DB&quot;/&gt;&lt;wsp:rsid wsp:val=&quot;00DC7ECD&quot;/&gt;&lt;wsp:rsid wsp:val=&quot;00DD43CD&quot;/&gt;&lt;wsp:rsid wsp:val=&quot;00DD4628&quot;/&gt;&lt;wsp:rsid wsp:val=&quot;00E16D80&quot;/&gt;&lt;wsp:rsid wsp:val=&quot;00E17D70&quot;/&gt;&lt;wsp:rsid wsp:val=&quot;00E329C2&quot;/&gt;&lt;wsp:rsid wsp:val=&quot;00E37A75&quot;/&gt;&lt;wsp:rsid wsp:val=&quot;00E61444&quot;/&gt;&lt;wsp:rsid wsp:val=&quot;00E65EC9&quot;/&gt;&lt;wsp:rsid wsp:val=&quot;00E702DE&quot;/&gt;&lt;wsp:rsid wsp:val=&quot;00E72277&quot;/&gt;&lt;wsp:rsid wsp:val=&quot;00E92992&quot;/&gt;&lt;wsp:rsid wsp:val=&quot;00E97FA5&quot;/&gt;&lt;wsp:rsid wsp:val=&quot;00EA2555&quot;/&gt;&lt;wsp:rsid wsp:val=&quot;00EA45EA&quot;/&gt;&lt;wsp:rsid wsp:val=&quot;00EB0300&quot;/&gt;&lt;wsp:rsid wsp:val=&quot;00EB1279&quot;/&gt;&lt;wsp:rsid wsp:val=&quot;00EC4197&quot;/&gt;&lt;wsp:rsid wsp:val=&quot;00ED2EB1&quot;/&gt;&lt;wsp:rsid wsp:val=&quot;00EE0C15&quot;/&gt;&lt;wsp:rsid wsp:val=&quot;00F002FB&quot;/&gt;&lt;wsp:rsid wsp:val=&quot;00F033B1&quot;/&gt;&lt;wsp:rsid wsp:val=&quot;00F03E3D&quot;/&gt;&lt;wsp:rsid wsp:val=&quot;00F36678&quot;/&gt;&lt;wsp:rsid wsp:val=&quot;00F376D1&quot;/&gt;&lt;wsp:rsid wsp:val=&quot;00F46BBC&quot;/&gt;&lt;wsp:rsid wsp:val=&quot;00F50654&quot;/&gt;&lt;wsp:rsid wsp:val=&quot;00F56C49&quot;/&gt;&lt;wsp:rsid wsp:val=&quot;00F572F7&quot;/&gt;&lt;wsp:rsid wsp:val=&quot;00F83F84&quot;/&gt;&lt;wsp:rsid wsp:val=&quot;00F95956&quot;/&gt;&lt;wsp:rsid wsp:val=&quot;00FB251D&quot;/&gt;&lt;wsp:rsid wsp:val=&quot;00FB27C3&quot;/&gt;&lt;wsp:rsid wsp:val=&quot;00FC6FA8&quot;/&gt;&lt;wsp:rsid wsp:val=&quot;00FF78A9&quot;/&gt;&lt;/wsp:rsids&gt;&lt;/w:docPr&gt;&lt;w:body&gt;&lt;w:p wsp:rsidR=&quot;00000000&quot; wsp:rsidRDefault=&quot;00637B54&quot;&gt;&lt;m:oMathPara&gt;&lt;m:oMath&gt;&lt;m:sSub&gt;&lt;m:sSubPr&gt;&lt;m:ctrlPr&gt;&lt;w:rPr&gt;&lt;w:rFonts w:ascii=&quot;Cambria Math&quot; w:h-ansi=&quot;Cambria Math&quot;/&gt;&lt;wx:font wx:val=&quot;Cambria Math&quot;/&gt;&lt;w:sz w:val=&quot;24&quot;/&gt;&lt;w:sz-cs w:val=&quot;24&quot;/&gt;&lt;w:lang w:val=&quot;EN-US&quot;/&gt;&lt;/w:rPr&gt;&lt;/m:ctrlPr&gt;&lt;/m:sSubPr&gt;&lt;m:e&gt;&lt;m:r&gt;&lt;m:rPr&gt;&lt;m:sty m:val=&quot;p&quot;/&gt;&lt;/m:rPr&gt;&lt;w:rPr&gt;&lt;w:rFonts w:ascii=&quot;Cambria Math&quot; w:h-ansi=&quot;Cambria Math&quot;/&gt;&lt;wx:font wx:val=&quot;Cambria Math&quot;/&gt;&lt;w:sz w:val=&quot;24&quot;/&gt;&lt;w:sz-cs w:val=&quot;24&quot;/&gt;&lt;w:lang w:val=&quot;EN-US&quot;/&gt;&lt;/w:rPr&gt;&lt;m:t&gt;d?‚ = &lt;/m:t&gt;&lt;/m:r&gt;&lt;m:r&gt;&lt;m:rPr&gt;&lt;m:sty m:val=&quot;p&quot;/&gt;&lt;/m:rPr&gt;&lt;w:rPr&gt;&lt;w:rFonts w:ascii=&quot;Cambria Math&quot;/&gt;&lt;wx:font wx:val=&quot;Cambria Math&quot;/&gt;&lt;w:sz w:val=&quot;24&quot;/&gt;&lt;w:sz-cs w:val=&quot;24&quot;/&gt;&lt;w:lang w:val=&quot;EN-US&quot;/&gt;&lt;/w:rPr&gt;&lt;m:t&gt;MOS&lt;/m:t&gt;&lt;/m:r&gt;&lt;m:r&gt;&lt;m:rPr&gt;&lt;m:sty m:val=&quot;p&quot;/&gt;&lt;/m:rPr&gt;&lt;w:rPr&gt;&lt;w:rFonts w:ascii=&quot;Cambria Math&quot; w:h-ansi=&quot;Cambria Math&quot;/&gt;&lt;wx:font wx:val=&quot;Cambria Math&quot;/&gt;&lt;w:sz w:val=&quot;24&quot;/&gt;&lt;w:sz-cs w:val=&quot;24&quot;/&gt;&lt;w:lang w:val=&quot;EN-US&quot;/&gt;&lt;/w:rPr&gt;&lt;m:t&gt;{e&lt;/m:t&gt;&lt;/m:r&gt;&lt;/m:e&gt;&lt;m:sub&gt;&lt;m:r&gt;&lt;m:rPr&gt;&lt;m:sty m:val=&quot;p&quot;/&gt;&lt;/m:rPr&gt;&lt;w:rPr&gt;&lt;w:rFonts w:ascii=&quot;Cambria Math&quot; w:h-ansi=&quot;Cambria Math&quot;/&gt;&lt;wx:font wx:val=&quot;Cambria Math&quot;/&gt;&lt;w:sz w:val=&quot;24&quot;/&gt;&lt;w:sz-cs w:val=&quot;24&quot;/&gt;&lt;w:lang w:val=&quot;EN-US&quot;/&gt;&lt;/w:rPr&gt;&lt;m:t&gt;max&lt;/m:t&gt;&lt;/m:r&gt;&lt;/m:sub&gt;&lt;/m:sSub&gt;&lt;m:r&gt;&lt;m:rPr&gt;&lt;m:sty m:val=&quot;p&quot;/&gt;&lt;/m:rPr&gt;&lt;w:rPr&gt;&lt;w:rFonts w:ascii=&quot;Cambria Math&quot; w:h-ansi=&quot;Cambria Math&quot;/&gt;&lt;wx:font wx:val=&quot;Cambria Math&quot;/&gt;&lt;w:sz w:val=&quot;24&quot;/&gt;&lt;w:sz-cs w:val=&quot;24&quot;/&gt;&lt;w:lang w:val=&quot;EN-US&quot;/&gt;&lt;/w:rPr&gt;&lt;m:t&gt;,M}&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3" o:title="" chromakey="white"/>
          </v:shape>
        </w:pict>
      </w:r>
      <w:r w:rsidR="00FA705C" w:rsidRPr="007D772C">
        <w:rPr>
          <w:sz w:val="24"/>
          <w:szCs w:val="24"/>
          <w:lang w:val="en-US"/>
        </w:rPr>
        <w:fldChar w:fldCharType="end"/>
      </w:r>
      <w:r w:rsidRPr="003159E9">
        <w:rPr>
          <w:sz w:val="24"/>
          <w:szCs w:val="24"/>
          <w:lang w:val="en-US"/>
        </w:rPr>
        <w:t>. For more information about MOS schemes, interested readers are referred to [</w:t>
      </w:r>
      <w:del w:id="152" w:author="thiago Pereira" w:date="2016-02-20T18:44:00Z">
        <w:r w:rsidDel="00A0490B">
          <w:rPr>
            <w:sz w:val="24"/>
            <w:szCs w:val="24"/>
            <w:lang w:val="en-US"/>
          </w:rPr>
          <w:delText>31</w:delText>
        </w:r>
      </w:del>
      <w:ins w:id="153" w:author="thiago Pereira" w:date="2016-02-20T18:45:00Z">
        <w:r w:rsidR="00A0490B">
          <w:rPr>
            <w:sz w:val="24"/>
            <w:szCs w:val="24"/>
            <w:lang w:val="en-US"/>
          </w:rPr>
          <w:t>32</w:t>
        </w:r>
      </w:ins>
      <w:r w:rsidRPr="003159E9">
        <w:rPr>
          <w:sz w:val="24"/>
          <w:szCs w:val="24"/>
          <w:lang w:val="en-US"/>
        </w:rPr>
        <w:t>].</w:t>
      </w:r>
    </w:p>
    <w:p w:rsidR="00F533E9" w:rsidRPr="003159E9" w:rsidRDefault="00F533E9" w:rsidP="00072DD3">
      <w:pPr>
        <w:rPr>
          <w:sz w:val="24"/>
          <w:szCs w:val="24"/>
          <w:lang w:val="en-US"/>
        </w:rPr>
      </w:pPr>
    </w:p>
    <w:p w:rsidR="00AD4D89" w:rsidRDefault="00F533E9" w:rsidP="00281233">
      <w:pPr>
        <w:pStyle w:val="PargrafodaLista"/>
        <w:numPr>
          <w:ilvl w:val="0"/>
          <w:numId w:val="17"/>
        </w:numPr>
        <w:rPr>
          <w:b/>
          <w:sz w:val="24"/>
          <w:szCs w:val="24"/>
          <w:lang w:val="en-US"/>
        </w:rPr>
      </w:pPr>
      <w:r w:rsidRPr="003159E9">
        <w:rPr>
          <w:b/>
          <w:sz w:val="24"/>
          <w:szCs w:val="24"/>
          <w:lang w:val="en-US"/>
        </w:rPr>
        <w:t xml:space="preserve">Results and analysis  </w:t>
      </w:r>
    </w:p>
    <w:p w:rsidR="00F533E9" w:rsidRPr="003159E9" w:rsidRDefault="00F533E9" w:rsidP="00287CAA">
      <w:pPr>
        <w:pStyle w:val="PargrafodaLista"/>
        <w:rPr>
          <w:b/>
          <w:sz w:val="24"/>
          <w:szCs w:val="24"/>
          <w:lang w:val="en-US"/>
        </w:rPr>
      </w:pPr>
    </w:p>
    <w:p w:rsidR="00F533E9" w:rsidRPr="003159E9" w:rsidRDefault="00F533E9" w:rsidP="00287CAA">
      <w:pPr>
        <w:ind w:left="720"/>
        <w:rPr>
          <w:b/>
          <w:sz w:val="24"/>
          <w:szCs w:val="24"/>
          <w:lang w:val="en-US"/>
        </w:rPr>
      </w:pPr>
      <w:r w:rsidRPr="003159E9">
        <w:rPr>
          <w:b/>
          <w:sz w:val="24"/>
          <w:szCs w:val="24"/>
          <w:lang w:val="en-US"/>
        </w:rPr>
        <w:t>6.1. Security analysis</w:t>
      </w:r>
    </w:p>
    <w:p w:rsidR="00F533E9" w:rsidRDefault="00F533E9" w:rsidP="00287CAA">
      <w:pPr>
        <w:jc w:val="both"/>
        <w:rPr>
          <w:sz w:val="24"/>
          <w:szCs w:val="24"/>
          <w:lang w:val="en-US"/>
        </w:rPr>
      </w:pPr>
    </w:p>
    <w:p w:rsidR="00F533E9" w:rsidRDefault="00F533E9" w:rsidP="00281A4A">
      <w:pPr>
        <w:jc w:val="both"/>
        <w:rPr>
          <w:sz w:val="24"/>
          <w:szCs w:val="24"/>
          <w:lang w:val="en-US"/>
        </w:rPr>
      </w:pPr>
      <w:r w:rsidRPr="003159E9">
        <w:rPr>
          <w:sz w:val="24"/>
          <w:szCs w:val="24"/>
          <w:lang w:val="en-US"/>
        </w:rPr>
        <w:t>The security analysis of the proposed model was performed both from the point of implemented cryptographic mechanisms and from the user behavioral analysis. Two common attack scenarios were analyzed</w:t>
      </w:r>
      <w:r>
        <w:rPr>
          <w:sz w:val="24"/>
          <w:szCs w:val="24"/>
          <w:lang w:val="en-US"/>
        </w:rPr>
        <w:t xml:space="preserve">. First, </w:t>
      </w:r>
      <w:r w:rsidRPr="00281A4A">
        <w:rPr>
          <w:sz w:val="24"/>
          <w:szCs w:val="24"/>
          <w:lang w:val="en-US"/>
        </w:rPr>
        <w:t>the malicious outsider trying to infect or steal the important files</w:t>
      </w:r>
      <w:r>
        <w:rPr>
          <w:sz w:val="24"/>
          <w:szCs w:val="24"/>
          <w:lang w:val="en-US"/>
        </w:rPr>
        <w:t xml:space="preserve">. Second, </w:t>
      </w:r>
      <w:r w:rsidRPr="00281A4A">
        <w:rPr>
          <w:sz w:val="24"/>
          <w:szCs w:val="24"/>
          <w:lang w:val="en-US"/>
        </w:rPr>
        <w:t xml:space="preserve">the malicious expired user trying to steal the important files. </w:t>
      </w:r>
    </w:p>
    <w:p w:rsidR="00F533E9" w:rsidRPr="00281A4A" w:rsidRDefault="00F533E9" w:rsidP="00281A4A">
      <w:pPr>
        <w:jc w:val="both"/>
        <w:rPr>
          <w:sz w:val="24"/>
          <w:szCs w:val="24"/>
          <w:lang w:val="en-US"/>
        </w:rPr>
      </w:pPr>
    </w:p>
    <w:p w:rsidR="00F533E9" w:rsidRPr="003159E9" w:rsidRDefault="00F533E9" w:rsidP="00287CAA">
      <w:pPr>
        <w:ind w:left="360"/>
        <w:rPr>
          <w:b/>
          <w:sz w:val="24"/>
          <w:szCs w:val="24"/>
          <w:lang w:val="en-US"/>
        </w:rPr>
      </w:pPr>
      <w:r w:rsidRPr="003159E9">
        <w:rPr>
          <w:b/>
          <w:sz w:val="24"/>
          <w:szCs w:val="24"/>
          <w:lang w:val="en-US"/>
        </w:rPr>
        <w:t xml:space="preserve">      6.1.1. Adversary model</w:t>
      </w:r>
    </w:p>
    <w:p w:rsidR="00F533E9" w:rsidRDefault="00F533E9" w:rsidP="00287CAA">
      <w:pPr>
        <w:pStyle w:val="PargrafodaLista"/>
        <w:ind w:left="0"/>
        <w:jc w:val="both"/>
        <w:rPr>
          <w:sz w:val="24"/>
          <w:szCs w:val="24"/>
          <w:lang w:val="en-US"/>
        </w:rPr>
      </w:pPr>
    </w:p>
    <w:p w:rsidR="00F533E9" w:rsidRDefault="00F533E9" w:rsidP="00287CAA">
      <w:pPr>
        <w:pStyle w:val="PargrafodaLista"/>
        <w:ind w:left="0"/>
        <w:jc w:val="both"/>
        <w:rPr>
          <w:sz w:val="24"/>
          <w:szCs w:val="24"/>
          <w:lang w:val="en-US"/>
        </w:rPr>
      </w:pPr>
      <w:r w:rsidRPr="003159E9">
        <w:rPr>
          <w:sz w:val="24"/>
          <w:szCs w:val="24"/>
          <w:lang w:val="en-US"/>
        </w:rPr>
        <w:t>The proposal is to use a restricted adversary model. In other words, the actions of the adversary are predicted within the outlines model and scenarios. For example, it is not possible to guarantee the security of the decrypted document once the user copies its content to another file. In the analyzed scenarios, it is assumed that the adversary can:</w:t>
      </w:r>
    </w:p>
    <w:p w:rsidR="00F533E9" w:rsidRPr="003159E9" w:rsidRDefault="00F533E9" w:rsidP="00287CAA">
      <w:pPr>
        <w:pStyle w:val="PargrafodaLista"/>
        <w:ind w:left="0"/>
        <w:jc w:val="both"/>
        <w:rPr>
          <w:sz w:val="24"/>
          <w:szCs w:val="24"/>
          <w:lang w:val="en-US"/>
        </w:rPr>
      </w:pPr>
    </w:p>
    <w:p w:rsidR="00AD4D89" w:rsidRDefault="00F533E9" w:rsidP="00281233">
      <w:pPr>
        <w:pStyle w:val="PargrafodaLista"/>
        <w:numPr>
          <w:ilvl w:val="0"/>
          <w:numId w:val="16"/>
        </w:numPr>
        <w:ind w:left="1134" w:hanging="425"/>
        <w:jc w:val="both"/>
        <w:rPr>
          <w:sz w:val="24"/>
          <w:szCs w:val="24"/>
          <w:lang w:val="en-US"/>
        </w:rPr>
      </w:pPr>
      <w:r w:rsidRPr="003159E9">
        <w:rPr>
          <w:sz w:val="24"/>
          <w:szCs w:val="24"/>
          <w:lang w:val="en-US"/>
        </w:rPr>
        <w:t>Steal the user keys one-by-one while the app performs decryption, if he is outsider</w:t>
      </w:r>
      <w:r>
        <w:rPr>
          <w:sz w:val="24"/>
          <w:szCs w:val="24"/>
          <w:lang w:val="en-US"/>
        </w:rPr>
        <w:t>;</w:t>
      </w:r>
    </w:p>
    <w:p w:rsidR="00AD4D89" w:rsidRDefault="00F533E9" w:rsidP="00281233">
      <w:pPr>
        <w:pStyle w:val="PargrafodaLista"/>
        <w:numPr>
          <w:ilvl w:val="0"/>
          <w:numId w:val="16"/>
        </w:numPr>
        <w:ind w:left="1134" w:hanging="425"/>
        <w:jc w:val="both"/>
        <w:rPr>
          <w:sz w:val="24"/>
          <w:szCs w:val="24"/>
          <w:lang w:val="en-US"/>
        </w:rPr>
      </w:pPr>
      <w:r w:rsidRPr="003159E9">
        <w:rPr>
          <w:sz w:val="24"/>
          <w:szCs w:val="24"/>
          <w:lang w:val="en-US"/>
        </w:rPr>
        <w:t>Use expired key to decrypt the files, if he is insider</w:t>
      </w:r>
      <w:r>
        <w:rPr>
          <w:sz w:val="24"/>
          <w:szCs w:val="24"/>
          <w:lang w:val="en-US"/>
        </w:rPr>
        <w:t>;</w:t>
      </w:r>
    </w:p>
    <w:p w:rsidR="00AD4D89" w:rsidRDefault="00F533E9" w:rsidP="00281233">
      <w:pPr>
        <w:pStyle w:val="PargrafodaLista"/>
        <w:numPr>
          <w:ilvl w:val="0"/>
          <w:numId w:val="16"/>
        </w:numPr>
        <w:ind w:left="1134" w:hanging="425"/>
        <w:jc w:val="both"/>
        <w:rPr>
          <w:sz w:val="24"/>
          <w:szCs w:val="24"/>
          <w:lang w:val="en-US"/>
        </w:rPr>
      </w:pPr>
      <w:r w:rsidRPr="003159E9">
        <w:rPr>
          <w:sz w:val="24"/>
          <w:szCs w:val="24"/>
          <w:lang w:val="en-US"/>
        </w:rPr>
        <w:t xml:space="preserve">Does not have possibility to perform offline dictionary attack and cryptanalysis, i.e. does not have </w:t>
      </w:r>
      <w:r>
        <w:rPr>
          <w:sz w:val="24"/>
          <w:szCs w:val="24"/>
          <w:lang w:val="en-US"/>
        </w:rPr>
        <w:t xml:space="preserve">the </w:t>
      </w:r>
      <w:r w:rsidRPr="003159E9">
        <w:rPr>
          <w:sz w:val="24"/>
          <w:szCs w:val="24"/>
          <w:lang w:val="en-US"/>
        </w:rPr>
        <w:t>possibility to verify user credentials apart from entering them in the client app</w:t>
      </w:r>
      <w:r>
        <w:rPr>
          <w:sz w:val="24"/>
          <w:szCs w:val="24"/>
          <w:lang w:val="en-US"/>
        </w:rPr>
        <w:t>;</w:t>
      </w:r>
    </w:p>
    <w:p w:rsidR="00AD4D89" w:rsidRDefault="00F533E9" w:rsidP="00281233">
      <w:pPr>
        <w:pStyle w:val="PargrafodaLista"/>
        <w:numPr>
          <w:ilvl w:val="0"/>
          <w:numId w:val="16"/>
        </w:numPr>
        <w:ind w:left="1134" w:hanging="425"/>
        <w:jc w:val="both"/>
        <w:rPr>
          <w:sz w:val="24"/>
          <w:szCs w:val="24"/>
          <w:lang w:val="en-US"/>
        </w:rPr>
      </w:pPr>
      <w:r w:rsidRPr="003159E9">
        <w:rPr>
          <w:sz w:val="24"/>
          <w:szCs w:val="24"/>
          <w:lang w:val="en-US"/>
        </w:rPr>
        <w:t>Steal the encrypted files but not the decrypted ones.</w:t>
      </w:r>
    </w:p>
    <w:p w:rsidR="00F533E9" w:rsidRPr="003159E9" w:rsidRDefault="00F533E9" w:rsidP="00287CAA">
      <w:pPr>
        <w:pStyle w:val="PargrafodaLista"/>
        <w:ind w:left="2520"/>
        <w:rPr>
          <w:sz w:val="24"/>
          <w:szCs w:val="24"/>
          <w:lang w:val="en-US"/>
        </w:rPr>
      </w:pPr>
    </w:p>
    <w:p w:rsidR="00F533E9" w:rsidRPr="003159E9" w:rsidRDefault="00F533E9" w:rsidP="00287CAA">
      <w:pPr>
        <w:spacing w:after="200" w:line="276" w:lineRule="auto"/>
        <w:ind w:left="720"/>
        <w:rPr>
          <w:b/>
          <w:sz w:val="24"/>
          <w:szCs w:val="24"/>
          <w:lang w:val="en-US"/>
        </w:rPr>
      </w:pPr>
      <w:r w:rsidRPr="003159E9">
        <w:rPr>
          <w:b/>
          <w:sz w:val="24"/>
          <w:szCs w:val="24"/>
          <w:lang w:val="en-US"/>
        </w:rPr>
        <w:t>6.1.2. Analysis of security: results</w:t>
      </w:r>
    </w:p>
    <w:p w:rsidR="00F533E9" w:rsidRPr="003159E9" w:rsidRDefault="00F533E9" w:rsidP="00287CAA">
      <w:pPr>
        <w:spacing w:after="200" w:line="276" w:lineRule="auto"/>
        <w:ind w:left="720"/>
        <w:rPr>
          <w:i/>
          <w:sz w:val="24"/>
          <w:szCs w:val="24"/>
          <w:lang w:val="en-US"/>
        </w:rPr>
      </w:pPr>
      <w:r w:rsidRPr="003159E9">
        <w:rPr>
          <w:i/>
          <w:sz w:val="24"/>
          <w:szCs w:val="24"/>
          <w:lang w:val="en-US"/>
        </w:rPr>
        <w:t>Offline mode</w:t>
      </w:r>
    </w:p>
    <w:p w:rsidR="00F533E9" w:rsidRPr="003159E9" w:rsidRDefault="00F533E9" w:rsidP="00287CAA">
      <w:pPr>
        <w:spacing w:after="200" w:line="276" w:lineRule="auto"/>
        <w:jc w:val="both"/>
        <w:rPr>
          <w:sz w:val="24"/>
          <w:szCs w:val="24"/>
          <w:lang w:val="en-US"/>
        </w:rPr>
      </w:pPr>
      <w:r w:rsidRPr="003159E9">
        <w:rPr>
          <w:sz w:val="24"/>
          <w:szCs w:val="24"/>
          <w:lang w:val="en-US"/>
        </w:rPr>
        <w:t>In the offline mode the client does not store the user password (</w:t>
      </w:r>
      <w:r>
        <w:rPr>
          <w:sz w:val="24"/>
          <w:szCs w:val="24"/>
          <w:lang w:val="en-US"/>
        </w:rPr>
        <w:t>s</w:t>
      </w:r>
      <w:r w:rsidRPr="003159E9">
        <w:rPr>
          <w:sz w:val="24"/>
          <w:szCs w:val="24"/>
          <w:lang w:val="en-US"/>
        </w:rPr>
        <w:t>ee section 3 for details), i.e. no information about the password leaks, and therefore there is no possibility for the malicious user to check if the password he is trying to enter is correct</w:t>
      </w:r>
      <w:r>
        <w:rPr>
          <w:sz w:val="24"/>
          <w:szCs w:val="24"/>
          <w:lang w:val="en-US"/>
        </w:rPr>
        <w:t xml:space="preserve"> or not</w:t>
      </w:r>
      <w:r w:rsidRPr="003159E9">
        <w:rPr>
          <w:sz w:val="24"/>
          <w:szCs w:val="24"/>
          <w:lang w:val="en-US"/>
        </w:rPr>
        <w:t>. The only possible scenario for the information leakage in the case of the malicious outsider is if:</w:t>
      </w:r>
    </w:p>
    <w:p w:rsidR="00AD4D89" w:rsidRDefault="00F533E9" w:rsidP="00281233">
      <w:pPr>
        <w:numPr>
          <w:ilvl w:val="1"/>
          <w:numId w:val="6"/>
        </w:numPr>
        <w:spacing w:after="200" w:line="276" w:lineRule="auto"/>
        <w:jc w:val="both"/>
        <w:rPr>
          <w:sz w:val="24"/>
          <w:szCs w:val="24"/>
          <w:lang w:val="en-US"/>
        </w:rPr>
      </w:pPr>
      <w:r w:rsidRPr="003159E9">
        <w:rPr>
          <w:sz w:val="24"/>
          <w:szCs w:val="24"/>
          <w:lang w:val="en-US"/>
        </w:rPr>
        <w:t>The hacker steals all the parts of KEY_SET_KEY</w:t>
      </w:r>
      <w:r>
        <w:rPr>
          <w:sz w:val="24"/>
          <w:szCs w:val="24"/>
          <w:lang w:val="en-US"/>
        </w:rPr>
        <w:t>;</w:t>
      </w:r>
    </w:p>
    <w:p w:rsidR="00AD4D89" w:rsidRDefault="00F533E9" w:rsidP="00281233">
      <w:pPr>
        <w:numPr>
          <w:ilvl w:val="1"/>
          <w:numId w:val="6"/>
        </w:numPr>
        <w:spacing w:after="200" w:line="276" w:lineRule="auto"/>
        <w:jc w:val="both"/>
        <w:rPr>
          <w:sz w:val="24"/>
          <w:szCs w:val="24"/>
          <w:lang w:val="en-US"/>
        </w:rPr>
      </w:pPr>
      <w:r w:rsidRPr="003159E9">
        <w:rPr>
          <w:sz w:val="24"/>
          <w:szCs w:val="24"/>
          <w:lang w:val="en-US"/>
        </w:rPr>
        <w:t>The hacker steals the KEY_SET</w:t>
      </w:r>
      <w:r>
        <w:rPr>
          <w:sz w:val="24"/>
          <w:szCs w:val="24"/>
          <w:lang w:val="en-US"/>
        </w:rPr>
        <w:t>;</w:t>
      </w:r>
    </w:p>
    <w:p w:rsidR="00AD4D89" w:rsidRDefault="00F533E9" w:rsidP="00281233">
      <w:pPr>
        <w:numPr>
          <w:ilvl w:val="1"/>
          <w:numId w:val="6"/>
        </w:numPr>
        <w:spacing w:after="200" w:line="276" w:lineRule="auto"/>
        <w:jc w:val="both"/>
        <w:rPr>
          <w:sz w:val="24"/>
          <w:szCs w:val="24"/>
          <w:lang w:val="en-US"/>
        </w:rPr>
      </w:pPr>
      <w:r w:rsidRPr="003159E9">
        <w:rPr>
          <w:sz w:val="24"/>
          <w:szCs w:val="24"/>
          <w:lang w:val="en-US"/>
        </w:rPr>
        <w:t>The hacker try the brute force offline dictionary attack on all the previous values, they have to belong to ONE TIME SESSION (the values of ”a” and ”b” belong to one period of time i.e. TIME, DEV_PASS, KEY_SET)</w:t>
      </w:r>
      <w:r>
        <w:rPr>
          <w:sz w:val="24"/>
          <w:szCs w:val="24"/>
          <w:lang w:val="en-US"/>
        </w:rPr>
        <w:t>;</w:t>
      </w:r>
    </w:p>
    <w:p w:rsidR="00AD4D89" w:rsidRDefault="00F533E9" w:rsidP="00281233">
      <w:pPr>
        <w:numPr>
          <w:ilvl w:val="1"/>
          <w:numId w:val="6"/>
        </w:numPr>
        <w:spacing w:after="200" w:line="276" w:lineRule="auto"/>
        <w:jc w:val="both"/>
        <w:rPr>
          <w:sz w:val="24"/>
          <w:szCs w:val="24"/>
          <w:lang w:val="en-US"/>
        </w:rPr>
      </w:pPr>
      <w:r w:rsidRPr="003159E9">
        <w:rPr>
          <w:sz w:val="24"/>
          <w:szCs w:val="24"/>
          <w:lang w:val="en-US"/>
        </w:rPr>
        <w:t>Steal the permanent FILE_KEY (this is protected by the KEY_SET)</w:t>
      </w:r>
      <w:r>
        <w:rPr>
          <w:sz w:val="24"/>
          <w:szCs w:val="24"/>
          <w:lang w:val="en-US"/>
        </w:rPr>
        <w:t>;</w:t>
      </w:r>
    </w:p>
    <w:p w:rsidR="00AD4D89" w:rsidRDefault="00F533E9" w:rsidP="00281233">
      <w:pPr>
        <w:numPr>
          <w:ilvl w:val="1"/>
          <w:numId w:val="6"/>
        </w:numPr>
        <w:spacing w:after="200" w:line="276" w:lineRule="auto"/>
        <w:jc w:val="both"/>
        <w:rPr>
          <w:sz w:val="24"/>
          <w:szCs w:val="24"/>
          <w:lang w:val="en-US"/>
        </w:rPr>
      </w:pPr>
      <w:r w:rsidRPr="003159E9">
        <w:rPr>
          <w:sz w:val="24"/>
          <w:szCs w:val="24"/>
          <w:lang w:val="en-US"/>
        </w:rPr>
        <w:t>Steal the file and try to decrypt it with offline dictionary</w:t>
      </w:r>
      <w:r>
        <w:rPr>
          <w:sz w:val="24"/>
          <w:szCs w:val="24"/>
          <w:lang w:val="en-US"/>
        </w:rPr>
        <w:t xml:space="preserve"> attacks</w:t>
      </w:r>
      <w:r w:rsidRPr="003159E9">
        <w:rPr>
          <w:sz w:val="24"/>
          <w:szCs w:val="24"/>
          <w:lang w:val="en-US"/>
        </w:rPr>
        <w:t>.</w:t>
      </w:r>
    </w:p>
    <w:p w:rsidR="00F533E9" w:rsidRPr="003159E9" w:rsidRDefault="00F533E9" w:rsidP="00287CAA">
      <w:pPr>
        <w:jc w:val="both"/>
        <w:rPr>
          <w:sz w:val="24"/>
          <w:szCs w:val="24"/>
          <w:lang w:val="en-US"/>
        </w:rPr>
      </w:pPr>
      <w:r w:rsidRPr="003159E9">
        <w:rPr>
          <w:sz w:val="24"/>
          <w:szCs w:val="24"/>
          <w:lang w:val="en-US"/>
        </w:rPr>
        <w:lastRenderedPageBreak/>
        <w:t xml:space="preserve">        </w:t>
      </w:r>
      <w:r>
        <w:rPr>
          <w:sz w:val="24"/>
          <w:szCs w:val="24"/>
          <w:lang w:val="en-US"/>
        </w:rPr>
        <w:t>Still, t</w:t>
      </w:r>
      <w:r w:rsidRPr="003159E9">
        <w:rPr>
          <w:sz w:val="24"/>
          <w:szCs w:val="24"/>
          <w:lang w:val="en-US"/>
        </w:rPr>
        <w:t xml:space="preserve">he hacker has to get 4 values: TIME, DEV_PASS, KEY_SET, FILE_KEY - from one session. At the same time he should try the offline dictionary attack on PIN+PASS. Moreover, the 4 values provide access only to 1 single file. So practically, it is very difficult to perform such attack due to the key expiration period. In accordance with the conditions 1) and 3) of our adversary model, the above actions are </w:t>
      </w:r>
      <w:r>
        <w:rPr>
          <w:sz w:val="24"/>
          <w:szCs w:val="24"/>
          <w:lang w:val="en-US"/>
        </w:rPr>
        <w:t>not possible</w:t>
      </w:r>
      <w:r w:rsidRPr="003159E9">
        <w:rPr>
          <w:sz w:val="24"/>
          <w:szCs w:val="24"/>
          <w:lang w:val="en-US"/>
        </w:rPr>
        <w:t xml:space="preserve"> for such adversary</w:t>
      </w:r>
      <w:r>
        <w:rPr>
          <w:sz w:val="24"/>
          <w:szCs w:val="24"/>
          <w:lang w:val="en-US"/>
        </w:rPr>
        <w:t xml:space="preserve"> in the conditions presented</w:t>
      </w:r>
      <w:r w:rsidRPr="003159E9">
        <w:rPr>
          <w:sz w:val="24"/>
          <w:szCs w:val="24"/>
          <w:lang w:val="en-US"/>
        </w:rPr>
        <w:t>.</w:t>
      </w:r>
    </w:p>
    <w:p w:rsidR="00F533E9" w:rsidRPr="003159E9" w:rsidRDefault="00F533E9" w:rsidP="00287CAA">
      <w:pPr>
        <w:jc w:val="both"/>
        <w:rPr>
          <w:sz w:val="24"/>
          <w:szCs w:val="24"/>
          <w:lang w:val="en-US"/>
        </w:rPr>
      </w:pPr>
    </w:p>
    <w:p w:rsidR="00F533E9" w:rsidRPr="003159E9" w:rsidRDefault="00F533E9" w:rsidP="00287CAA">
      <w:pPr>
        <w:spacing w:after="200" w:line="276" w:lineRule="auto"/>
        <w:jc w:val="both"/>
        <w:rPr>
          <w:sz w:val="24"/>
          <w:szCs w:val="24"/>
          <w:lang w:val="en-US"/>
        </w:rPr>
      </w:pPr>
      <w:r w:rsidRPr="003159E9">
        <w:rPr>
          <w:sz w:val="24"/>
          <w:szCs w:val="24"/>
          <w:lang w:val="en-US"/>
        </w:rPr>
        <w:t>The temporary nature of all parameters obliges the user to connect to server when necessary and prevents the malicious actions from the user side. The only possible scenario when malicious or expired user wishes to prolong his old credentials is:</w:t>
      </w:r>
    </w:p>
    <w:p w:rsidR="00AD4D89" w:rsidRDefault="00F533E9" w:rsidP="00281233">
      <w:pPr>
        <w:numPr>
          <w:ilvl w:val="1"/>
          <w:numId w:val="7"/>
        </w:numPr>
        <w:spacing w:after="200" w:line="276" w:lineRule="auto"/>
        <w:jc w:val="both"/>
        <w:rPr>
          <w:sz w:val="24"/>
          <w:szCs w:val="24"/>
          <w:lang w:val="en-US"/>
        </w:rPr>
      </w:pPr>
      <w:r w:rsidRPr="003159E9">
        <w:rPr>
          <w:sz w:val="24"/>
          <w:szCs w:val="24"/>
          <w:lang w:val="en-US"/>
        </w:rPr>
        <w:t>He has to steal the DEV_PASS and TIME synchronized with his credentials</w:t>
      </w:r>
      <w:r>
        <w:rPr>
          <w:sz w:val="24"/>
          <w:szCs w:val="24"/>
          <w:lang w:val="en-US"/>
        </w:rPr>
        <w:t>;</w:t>
      </w:r>
    </w:p>
    <w:p w:rsidR="00AD4D89" w:rsidRDefault="00F533E9" w:rsidP="00281233">
      <w:pPr>
        <w:numPr>
          <w:ilvl w:val="1"/>
          <w:numId w:val="7"/>
        </w:numPr>
        <w:spacing w:after="200" w:line="276" w:lineRule="auto"/>
        <w:jc w:val="both"/>
        <w:rPr>
          <w:sz w:val="24"/>
          <w:szCs w:val="24"/>
          <w:lang w:val="en-US"/>
        </w:rPr>
      </w:pPr>
      <w:r w:rsidRPr="003159E9">
        <w:rPr>
          <w:sz w:val="24"/>
          <w:szCs w:val="24"/>
          <w:lang w:val="en-US"/>
        </w:rPr>
        <w:t>He has to be able to combine</w:t>
      </w:r>
      <w:r>
        <w:rPr>
          <w:sz w:val="24"/>
          <w:szCs w:val="24"/>
          <w:lang w:val="en-US"/>
        </w:rPr>
        <w:t>;</w:t>
      </w:r>
    </w:p>
    <w:p w:rsidR="00AD4D89" w:rsidRDefault="00F533E9" w:rsidP="00281233">
      <w:pPr>
        <w:numPr>
          <w:ilvl w:val="1"/>
          <w:numId w:val="7"/>
        </w:numPr>
        <w:spacing w:after="200" w:line="276" w:lineRule="auto"/>
        <w:jc w:val="both"/>
        <w:rPr>
          <w:sz w:val="24"/>
          <w:szCs w:val="24"/>
          <w:lang w:val="en-US"/>
        </w:rPr>
      </w:pPr>
      <w:r w:rsidRPr="003159E9">
        <w:rPr>
          <w:sz w:val="24"/>
          <w:szCs w:val="24"/>
          <w:lang w:val="en-US"/>
        </w:rPr>
        <w:t>He has to steal the KEY_SET  synchronized with his credentials</w:t>
      </w:r>
      <w:r>
        <w:rPr>
          <w:sz w:val="24"/>
          <w:szCs w:val="24"/>
          <w:lang w:val="en-US"/>
        </w:rPr>
        <w:t>;</w:t>
      </w:r>
    </w:p>
    <w:p w:rsidR="00AD4D89" w:rsidRDefault="00F533E9" w:rsidP="00281233">
      <w:pPr>
        <w:numPr>
          <w:ilvl w:val="1"/>
          <w:numId w:val="7"/>
        </w:numPr>
        <w:spacing w:after="200" w:line="276" w:lineRule="auto"/>
        <w:jc w:val="both"/>
        <w:rPr>
          <w:sz w:val="24"/>
          <w:szCs w:val="24"/>
          <w:lang w:val="en-US"/>
        </w:rPr>
      </w:pPr>
      <w:r w:rsidRPr="003159E9">
        <w:rPr>
          <w:sz w:val="24"/>
          <w:szCs w:val="24"/>
          <w:lang w:val="en-US"/>
        </w:rPr>
        <w:t>He has to steal the protected FILE_KEY  (also synchronized) and</w:t>
      </w:r>
      <w:r w:rsidRPr="00BD0ABF">
        <w:rPr>
          <w:sz w:val="24"/>
          <w:szCs w:val="24"/>
          <w:lang w:val="en-US"/>
        </w:rPr>
        <w:t xml:space="preserve"> </w:t>
      </w:r>
      <w:r>
        <w:rPr>
          <w:sz w:val="24"/>
          <w:szCs w:val="24"/>
          <w:lang w:val="en-US"/>
        </w:rPr>
        <w:t>encrypted</w:t>
      </w:r>
      <w:r w:rsidRPr="003159E9">
        <w:rPr>
          <w:sz w:val="24"/>
          <w:szCs w:val="24"/>
          <w:lang w:val="en-US"/>
        </w:rPr>
        <w:t xml:space="preserve"> file</w:t>
      </w:r>
      <w:r>
        <w:rPr>
          <w:sz w:val="24"/>
          <w:szCs w:val="24"/>
          <w:lang w:val="en-US"/>
        </w:rPr>
        <w:t>;</w:t>
      </w:r>
    </w:p>
    <w:p w:rsidR="00AD4D89" w:rsidRDefault="00F533E9" w:rsidP="00281233">
      <w:pPr>
        <w:numPr>
          <w:ilvl w:val="1"/>
          <w:numId w:val="7"/>
        </w:numPr>
        <w:spacing w:after="200" w:line="276" w:lineRule="auto"/>
        <w:jc w:val="both"/>
        <w:rPr>
          <w:sz w:val="24"/>
          <w:szCs w:val="24"/>
          <w:lang w:val="en-US"/>
        </w:rPr>
      </w:pPr>
      <w:r w:rsidRPr="003159E9">
        <w:rPr>
          <w:sz w:val="24"/>
          <w:szCs w:val="24"/>
          <w:lang w:val="en-US"/>
        </w:rPr>
        <w:t>He has to do everything without the client (because the client checks the TIME and renews the PUBLIC_SHARE_KEY)</w:t>
      </w:r>
      <w:r>
        <w:rPr>
          <w:sz w:val="24"/>
          <w:szCs w:val="24"/>
          <w:lang w:val="en-US"/>
        </w:rPr>
        <w:t>.</w:t>
      </w:r>
    </w:p>
    <w:p w:rsidR="00F533E9" w:rsidRDefault="00F533E9" w:rsidP="00287CAA">
      <w:pPr>
        <w:jc w:val="both"/>
        <w:rPr>
          <w:sz w:val="24"/>
          <w:szCs w:val="24"/>
          <w:lang w:val="en-US"/>
        </w:rPr>
      </w:pPr>
      <w:r w:rsidRPr="003159E9">
        <w:rPr>
          <w:sz w:val="24"/>
          <w:szCs w:val="24"/>
          <w:lang w:val="en-US"/>
        </w:rPr>
        <w:t>Basically, for a malicious user there is practically no way to use the client with the old keys. The fact that the client does not contain any data</w:t>
      </w:r>
      <w:r>
        <w:rPr>
          <w:sz w:val="24"/>
          <w:szCs w:val="24"/>
          <w:lang w:val="en-US"/>
        </w:rPr>
        <w:t xml:space="preserve"> to be checked or validated</w:t>
      </w:r>
      <w:r w:rsidRPr="003159E9">
        <w:rPr>
          <w:sz w:val="24"/>
          <w:szCs w:val="24"/>
          <w:lang w:val="en-US"/>
        </w:rPr>
        <w:t xml:space="preserve"> does not prevent the user from seeing the contents of decrypted files, but with the wrong password the decrypted files will be </w:t>
      </w:r>
      <w:r>
        <w:rPr>
          <w:sz w:val="24"/>
          <w:szCs w:val="24"/>
          <w:lang w:val="en-US"/>
        </w:rPr>
        <w:t>different from the original ones</w:t>
      </w:r>
      <w:r w:rsidRPr="003159E9">
        <w:rPr>
          <w:sz w:val="24"/>
          <w:szCs w:val="24"/>
          <w:lang w:val="en-US"/>
        </w:rPr>
        <w:t>.</w:t>
      </w:r>
    </w:p>
    <w:p w:rsidR="00F533E9" w:rsidRPr="003159E9" w:rsidRDefault="00F533E9" w:rsidP="00287CAA">
      <w:pPr>
        <w:jc w:val="both"/>
        <w:rPr>
          <w:sz w:val="24"/>
          <w:szCs w:val="24"/>
          <w:lang w:val="en-US"/>
        </w:rPr>
      </w:pPr>
    </w:p>
    <w:p w:rsidR="00F533E9" w:rsidRPr="003159E9" w:rsidRDefault="00F533E9" w:rsidP="00287CAA">
      <w:pPr>
        <w:spacing w:after="200" w:line="276" w:lineRule="auto"/>
        <w:jc w:val="both"/>
        <w:rPr>
          <w:sz w:val="24"/>
          <w:szCs w:val="24"/>
          <w:lang w:val="en-US"/>
        </w:rPr>
      </w:pPr>
      <w:r w:rsidRPr="003159E9">
        <w:rPr>
          <w:sz w:val="24"/>
          <w:szCs w:val="24"/>
          <w:lang w:val="en-US"/>
        </w:rPr>
        <w:t>The client still has to count the tries (to prevent the hacker</w:t>
      </w:r>
      <w:r>
        <w:rPr>
          <w:sz w:val="24"/>
          <w:szCs w:val="24"/>
          <w:lang w:val="en-US"/>
        </w:rPr>
        <w:t xml:space="preserve"> to perform</w:t>
      </w:r>
      <w:r w:rsidRPr="003159E9">
        <w:rPr>
          <w:sz w:val="24"/>
          <w:szCs w:val="24"/>
          <w:lang w:val="en-US"/>
        </w:rPr>
        <w:t xml:space="preserve"> brute force attack) within one session. In accordance with the conditions 2) and 4) of the adversary model, the above actions are </w:t>
      </w:r>
      <w:r>
        <w:rPr>
          <w:sz w:val="24"/>
          <w:szCs w:val="24"/>
          <w:lang w:val="en-US"/>
        </w:rPr>
        <w:t>not possible</w:t>
      </w:r>
      <w:r w:rsidRPr="003159E9">
        <w:rPr>
          <w:sz w:val="24"/>
          <w:szCs w:val="24"/>
          <w:lang w:val="en-US"/>
        </w:rPr>
        <w:t xml:space="preserve"> for such adversary.</w:t>
      </w:r>
    </w:p>
    <w:p w:rsidR="00F533E9" w:rsidRPr="003159E9" w:rsidRDefault="00F533E9" w:rsidP="00287CAA">
      <w:pPr>
        <w:spacing w:after="200" w:line="276" w:lineRule="auto"/>
        <w:rPr>
          <w:i/>
          <w:sz w:val="24"/>
          <w:szCs w:val="24"/>
          <w:lang w:val="en-US"/>
        </w:rPr>
      </w:pPr>
      <w:r w:rsidRPr="003159E9">
        <w:rPr>
          <w:i/>
          <w:sz w:val="24"/>
          <w:szCs w:val="24"/>
          <w:lang w:val="en-US"/>
        </w:rPr>
        <w:t>Online mode</w:t>
      </w:r>
    </w:p>
    <w:p w:rsidR="00F533E9" w:rsidRPr="003159E9" w:rsidRDefault="00F533E9" w:rsidP="00287CAA">
      <w:pPr>
        <w:spacing w:after="200" w:line="276" w:lineRule="auto"/>
        <w:jc w:val="both"/>
        <w:rPr>
          <w:b/>
          <w:sz w:val="24"/>
          <w:szCs w:val="24"/>
          <w:lang w:val="en-US"/>
        </w:rPr>
      </w:pPr>
      <w:r w:rsidRPr="003159E9">
        <w:rPr>
          <w:sz w:val="24"/>
          <w:szCs w:val="24"/>
          <w:lang w:val="en-US"/>
        </w:rPr>
        <w:t>In the online mode the protection of the mobile system is backed up by the communication with server. The key expiry period and the usage of J-</w:t>
      </w:r>
      <w:r w:rsidRPr="00BD0ABF">
        <w:rPr>
          <w:sz w:val="24"/>
          <w:szCs w:val="24"/>
          <w:lang w:val="en-US"/>
        </w:rPr>
        <w:t>PAKE [</w:t>
      </w:r>
      <w:r w:rsidR="002411D4">
        <w:rPr>
          <w:sz w:val="24"/>
          <w:szCs w:val="24"/>
          <w:lang w:val="en-US"/>
        </w:rPr>
        <w:t>20</w:t>
      </w:r>
      <w:r w:rsidRPr="00BD0ABF">
        <w:rPr>
          <w:sz w:val="24"/>
          <w:szCs w:val="24"/>
          <w:lang w:val="en-US"/>
        </w:rPr>
        <w:t xml:space="preserve">, </w:t>
      </w:r>
      <w:r w:rsidR="002411D4" w:rsidRPr="00BD0ABF">
        <w:rPr>
          <w:sz w:val="24"/>
          <w:szCs w:val="24"/>
          <w:lang w:val="en-US"/>
        </w:rPr>
        <w:t>2</w:t>
      </w:r>
      <w:r w:rsidR="002411D4">
        <w:rPr>
          <w:sz w:val="24"/>
          <w:szCs w:val="24"/>
          <w:lang w:val="en-US"/>
        </w:rPr>
        <w:t>1</w:t>
      </w:r>
      <w:r w:rsidRPr="00BD0ABF">
        <w:rPr>
          <w:sz w:val="24"/>
          <w:szCs w:val="24"/>
          <w:lang w:val="en-US"/>
        </w:rPr>
        <w:t>]</w:t>
      </w:r>
      <w:r w:rsidRPr="003159E9">
        <w:rPr>
          <w:sz w:val="24"/>
          <w:szCs w:val="24"/>
          <w:lang w:val="en-US"/>
        </w:rPr>
        <w:t xml:space="preserve"> guarantees that the sensitive data sent over the network cannot leak. The detailed security analysis of J-PAKE is presented in </w:t>
      </w:r>
      <w:r w:rsidRPr="00BD0ABF">
        <w:rPr>
          <w:sz w:val="24"/>
          <w:szCs w:val="24"/>
          <w:lang w:val="en-US"/>
        </w:rPr>
        <w:t>[2</w:t>
      </w:r>
      <w:r w:rsidR="002411D4">
        <w:rPr>
          <w:sz w:val="24"/>
          <w:szCs w:val="24"/>
          <w:lang w:val="en-US"/>
        </w:rPr>
        <w:t>4</w:t>
      </w:r>
      <w:r w:rsidRPr="00BD0ABF">
        <w:rPr>
          <w:sz w:val="24"/>
          <w:szCs w:val="24"/>
          <w:lang w:val="en-US"/>
        </w:rPr>
        <w:t>].</w:t>
      </w:r>
      <w:r w:rsidRPr="003159E9">
        <w:rPr>
          <w:sz w:val="24"/>
          <w:szCs w:val="24"/>
          <w:lang w:val="en-US"/>
        </w:rPr>
        <w:t xml:space="preserve"> The data sent in the clear i.e. encrypted files and the public keys of ABE does not need to be protected additionally as the AES and ABE guarantee its security.</w:t>
      </w:r>
    </w:p>
    <w:p w:rsidR="00F533E9" w:rsidRPr="003159E9" w:rsidRDefault="00F533E9" w:rsidP="00287CAA">
      <w:pPr>
        <w:spacing w:after="200" w:line="276" w:lineRule="auto"/>
        <w:ind w:left="630"/>
        <w:rPr>
          <w:b/>
          <w:sz w:val="24"/>
          <w:szCs w:val="24"/>
          <w:lang w:val="en-US"/>
        </w:rPr>
      </w:pPr>
      <w:r w:rsidRPr="003159E9">
        <w:rPr>
          <w:b/>
          <w:sz w:val="24"/>
          <w:szCs w:val="24"/>
          <w:lang w:val="en-US"/>
        </w:rPr>
        <w:t xml:space="preserve">6.1 3. Common </w:t>
      </w:r>
      <w:r>
        <w:rPr>
          <w:b/>
          <w:sz w:val="24"/>
          <w:szCs w:val="24"/>
          <w:lang w:val="en-US"/>
        </w:rPr>
        <w:t xml:space="preserve">threat </w:t>
      </w:r>
      <w:r w:rsidRPr="003159E9">
        <w:rPr>
          <w:b/>
          <w:sz w:val="24"/>
          <w:szCs w:val="24"/>
          <w:lang w:val="en-US"/>
        </w:rPr>
        <w:t xml:space="preserve">scenarios. </w:t>
      </w:r>
    </w:p>
    <w:p w:rsidR="00F533E9" w:rsidRDefault="00FF385B" w:rsidP="00287CAA">
      <w:pPr>
        <w:spacing w:after="200" w:line="276" w:lineRule="auto"/>
        <w:jc w:val="both"/>
        <w:rPr>
          <w:sz w:val="24"/>
          <w:szCs w:val="24"/>
          <w:lang w:val="en-US"/>
        </w:rPr>
      </w:pPr>
      <w:ins w:id="154" w:author="thiago Pereira" w:date="2016-02-20T09:37:00Z">
        <w:del w:id="155" w:author="TanTan" w:date="2016-02-21T23:31:00Z">
          <w:r w:rsidDel="00281233">
            <w:rPr>
              <w:sz w:val="24"/>
              <w:szCs w:val="24"/>
              <w:lang w:val="en-US"/>
            </w:rPr>
            <w:delText xml:space="preserve">Here </w:delText>
          </w:r>
        </w:del>
      </w:ins>
      <w:ins w:id="156" w:author="thiago Pereira" w:date="2016-02-20T09:42:00Z">
        <w:del w:id="157" w:author="TanTan" w:date="2016-02-21T23:31:00Z">
          <w:r w:rsidDel="00281233">
            <w:rPr>
              <w:sz w:val="24"/>
              <w:szCs w:val="24"/>
              <w:lang w:val="en-US"/>
            </w:rPr>
            <w:delText>it is</w:delText>
          </w:r>
        </w:del>
      </w:ins>
      <w:ins w:id="158" w:author="thiago Pereira" w:date="2016-02-20T09:37:00Z">
        <w:del w:id="159" w:author="TanTan" w:date="2016-02-21T23:31:00Z">
          <w:r w:rsidDel="00281233">
            <w:rPr>
              <w:sz w:val="24"/>
              <w:szCs w:val="24"/>
              <w:lang w:val="en-US"/>
            </w:rPr>
            <w:delText xml:space="preserve"> present</w:delText>
          </w:r>
        </w:del>
      </w:ins>
      <w:ins w:id="160" w:author="thiago Pereira" w:date="2016-02-20T09:42:00Z">
        <w:del w:id="161" w:author="TanTan" w:date="2016-02-21T23:31:00Z">
          <w:r w:rsidDel="00281233">
            <w:rPr>
              <w:sz w:val="24"/>
              <w:szCs w:val="24"/>
              <w:lang w:val="en-US"/>
            </w:rPr>
            <w:delText>ed</w:delText>
          </w:r>
        </w:del>
      </w:ins>
      <w:ins w:id="162" w:author="thiago Pereira" w:date="2016-02-20T09:37:00Z">
        <w:del w:id="163" w:author="TanTan" w:date="2016-02-21T23:31:00Z">
          <w:r w:rsidDel="00281233">
            <w:rPr>
              <w:sz w:val="24"/>
              <w:szCs w:val="24"/>
              <w:lang w:val="en-US"/>
            </w:rPr>
            <w:delText xml:space="preserve"> </w:delText>
          </w:r>
        </w:del>
      </w:ins>
      <w:del w:id="164" w:author="TanTan" w:date="2016-02-21T23:31:00Z">
        <w:r w:rsidR="00F533E9" w:rsidRPr="003159E9" w:rsidDel="00281233">
          <w:rPr>
            <w:sz w:val="24"/>
            <w:szCs w:val="24"/>
            <w:lang w:val="en-US"/>
          </w:rPr>
          <w:delText xml:space="preserve">The </w:delText>
        </w:r>
      </w:del>
      <w:ins w:id="165" w:author="thiago Pereira" w:date="2016-02-20T09:42:00Z">
        <w:del w:id="166" w:author="TanTan" w:date="2016-02-21T23:31:00Z">
          <w:r w:rsidDel="00281233">
            <w:rPr>
              <w:sz w:val="24"/>
              <w:szCs w:val="24"/>
              <w:lang w:val="en-US"/>
            </w:rPr>
            <w:delText>t</w:delText>
          </w:r>
          <w:r w:rsidRPr="003159E9" w:rsidDel="00281233">
            <w:rPr>
              <w:sz w:val="24"/>
              <w:szCs w:val="24"/>
              <w:lang w:val="en-US"/>
            </w:rPr>
            <w:delText>he</w:delText>
          </w:r>
        </w:del>
      </w:ins>
      <w:ins w:id="167" w:author="TanTan" w:date="2016-02-21T23:31:00Z">
        <w:r w:rsidR="00281233">
          <w:rPr>
            <w:sz w:val="24"/>
            <w:szCs w:val="24"/>
            <w:lang w:val="en-US"/>
          </w:rPr>
          <w:t>This section provides th</w:t>
        </w:r>
      </w:ins>
      <w:ins w:id="168" w:author="robson" w:date="2016-02-22T22:30:00Z">
        <w:r w:rsidR="00A01A85">
          <w:rPr>
            <w:sz w:val="24"/>
            <w:szCs w:val="24"/>
            <w:lang w:val="en-US"/>
          </w:rPr>
          <w:t>e</w:t>
        </w:r>
      </w:ins>
      <w:ins w:id="169" w:author="thiago Pereira" w:date="2016-02-20T09:42:00Z">
        <w:r w:rsidRPr="003159E9">
          <w:rPr>
            <w:sz w:val="24"/>
            <w:szCs w:val="24"/>
            <w:lang w:val="en-US"/>
          </w:rPr>
          <w:t xml:space="preserve"> </w:t>
        </w:r>
      </w:ins>
      <w:r w:rsidR="00F533E9" w:rsidRPr="003159E9">
        <w:rPr>
          <w:sz w:val="24"/>
          <w:szCs w:val="24"/>
          <w:lang w:val="en-US"/>
        </w:rPr>
        <w:t>detailed description of the common scenarios in which the log and behavioral analysis is provided. The behavioral analysis can help to keep the user or administrator informed of the threat and take actions</w:t>
      </w:r>
      <w:ins w:id="170" w:author="thiago Pereira" w:date="2016-02-20T09:43:00Z">
        <w:r>
          <w:rPr>
            <w:sz w:val="24"/>
            <w:szCs w:val="24"/>
            <w:lang w:val="en-US"/>
          </w:rPr>
          <w:t xml:space="preserve">, as well as </w:t>
        </w:r>
      </w:ins>
      <w:ins w:id="171" w:author="TanTan" w:date="2016-02-21T23:31:00Z">
        <w:r w:rsidR="00281233">
          <w:rPr>
            <w:sz w:val="24"/>
            <w:szCs w:val="24"/>
            <w:lang w:val="en-US"/>
          </w:rPr>
          <w:t xml:space="preserve">it </w:t>
        </w:r>
      </w:ins>
      <w:ins w:id="172" w:author="thiago Pereira" w:date="2016-02-20T09:43:00Z">
        <w:r>
          <w:rPr>
            <w:sz w:val="24"/>
            <w:szCs w:val="24"/>
            <w:lang w:val="en-US"/>
          </w:rPr>
          <w:t xml:space="preserve">can be useful in order to implement threat preventions or reactive actions to avoid </w:t>
        </w:r>
      </w:ins>
      <w:ins w:id="173" w:author="thiago Pereira" w:date="2016-02-20T10:19:00Z">
        <w:r w:rsidR="00DB6616">
          <w:rPr>
            <w:sz w:val="24"/>
            <w:szCs w:val="24"/>
            <w:lang w:val="en-US"/>
          </w:rPr>
          <w:t>threat propagation</w:t>
        </w:r>
      </w:ins>
      <w:r w:rsidR="00F533E9" w:rsidRPr="003159E9">
        <w:rPr>
          <w:sz w:val="24"/>
          <w:szCs w:val="24"/>
          <w:lang w:val="en-US"/>
        </w:rPr>
        <w:t>.</w:t>
      </w:r>
    </w:p>
    <w:p w:rsidR="005250EA" w:rsidRPr="003159E9" w:rsidRDefault="005250EA" w:rsidP="005250EA">
      <w:pPr>
        <w:pStyle w:val="PargrafodaLista"/>
        <w:spacing w:after="200" w:line="276" w:lineRule="auto"/>
        <w:rPr>
          <w:b/>
          <w:sz w:val="24"/>
          <w:szCs w:val="24"/>
          <w:lang w:val="en-US"/>
        </w:rPr>
      </w:pPr>
      <w:r w:rsidRPr="003159E9">
        <w:rPr>
          <w:b/>
          <w:sz w:val="24"/>
          <w:szCs w:val="24"/>
          <w:lang w:val="en-US"/>
        </w:rPr>
        <w:t>6.1 3</w:t>
      </w:r>
      <w:r>
        <w:rPr>
          <w:b/>
          <w:sz w:val="24"/>
          <w:szCs w:val="24"/>
          <w:lang w:val="en-US"/>
        </w:rPr>
        <w:t xml:space="preserve">.1 </w:t>
      </w:r>
      <w:r w:rsidRPr="003159E9">
        <w:rPr>
          <w:b/>
          <w:sz w:val="24"/>
          <w:szCs w:val="24"/>
          <w:lang w:val="en-US"/>
        </w:rPr>
        <w:t>An attacker uses a valid password to perform operations on a bulk of files;</w:t>
      </w:r>
    </w:p>
    <w:p w:rsidR="005250EA" w:rsidRPr="003159E9" w:rsidRDefault="005250EA" w:rsidP="005250EA">
      <w:pPr>
        <w:spacing w:after="200" w:line="276" w:lineRule="auto"/>
        <w:jc w:val="both"/>
        <w:rPr>
          <w:sz w:val="24"/>
          <w:szCs w:val="24"/>
          <w:lang w:val="en-US"/>
        </w:rPr>
      </w:pPr>
      <w:r w:rsidRPr="003159E9">
        <w:rPr>
          <w:sz w:val="24"/>
          <w:szCs w:val="24"/>
          <w:lang w:val="en-US"/>
        </w:rPr>
        <w:lastRenderedPageBreak/>
        <w:t xml:space="preserve">The session time defines the period when operations can be performed until the next session renewing. During this period, it is still necessary to identify attacks and malicious behavior on file operations, in order to avoid fast attacks to perform unauthorized </w:t>
      </w:r>
      <w:del w:id="174" w:author="thiago Pereira" w:date="2016-02-20T17:11:00Z">
        <w:r w:rsidRPr="003159E9" w:rsidDel="00DC4D8E">
          <w:rPr>
            <w:sz w:val="24"/>
            <w:szCs w:val="24"/>
            <w:lang w:val="en-US"/>
          </w:rPr>
          <w:delText xml:space="preserve">information </w:delText>
        </w:r>
      </w:del>
      <w:r w:rsidRPr="003159E9">
        <w:rPr>
          <w:sz w:val="24"/>
          <w:szCs w:val="24"/>
          <w:lang w:val="en-US"/>
        </w:rPr>
        <w:t xml:space="preserve">access </w:t>
      </w:r>
      <w:ins w:id="175" w:author="thiago Pereira" w:date="2016-02-20T17:12:00Z">
        <w:r w:rsidR="00DC4D8E">
          <w:rPr>
            <w:sz w:val="24"/>
            <w:szCs w:val="24"/>
            <w:lang w:val="en-US"/>
          </w:rPr>
          <w:t xml:space="preserve">to information </w:t>
        </w:r>
      </w:ins>
      <w:r w:rsidRPr="003159E9">
        <w:rPr>
          <w:sz w:val="24"/>
          <w:szCs w:val="24"/>
          <w:lang w:val="en-US"/>
        </w:rPr>
        <w:t>or data modification. Some attacks present behavioral patterns based on abrupt number of operations, such as the ransomware attack, which is a growing attack [</w:t>
      </w:r>
      <w:r>
        <w:rPr>
          <w:sz w:val="24"/>
          <w:szCs w:val="24"/>
          <w:lang w:val="en-US"/>
        </w:rPr>
        <w:t>3</w:t>
      </w:r>
      <w:del w:id="176" w:author="thiago Pereira" w:date="2016-02-20T18:40:00Z">
        <w:r w:rsidDel="002411D4">
          <w:rPr>
            <w:sz w:val="24"/>
            <w:szCs w:val="24"/>
            <w:lang w:val="en-US"/>
          </w:rPr>
          <w:delText>3</w:delText>
        </w:r>
      </w:del>
      <w:ins w:id="177" w:author="thiago Pereira" w:date="2016-02-20T18:46:00Z">
        <w:r w:rsidR="00A0490B">
          <w:rPr>
            <w:sz w:val="24"/>
            <w:szCs w:val="24"/>
            <w:lang w:val="en-US"/>
          </w:rPr>
          <w:t>3</w:t>
        </w:r>
      </w:ins>
      <w:r w:rsidRPr="003159E9">
        <w:rPr>
          <w:sz w:val="24"/>
          <w:szCs w:val="24"/>
          <w:lang w:val="en-US"/>
        </w:rPr>
        <w:t>] that blocks the access to valuable resources and requires a payment in order to unblock the content. The access to the resources can be blocked by the attacker through some techniques, when the content is encrypted</w:t>
      </w:r>
      <w:ins w:id="178" w:author="thiago Pereira" w:date="2016-02-20T17:12:00Z">
        <w:r w:rsidR="00DC4D8E">
          <w:rPr>
            <w:sz w:val="24"/>
            <w:szCs w:val="24"/>
            <w:lang w:val="en-US"/>
          </w:rPr>
          <w:t xml:space="preserve"> by the attacker</w:t>
        </w:r>
      </w:ins>
      <w:r w:rsidRPr="003159E9">
        <w:rPr>
          <w:sz w:val="24"/>
          <w:szCs w:val="24"/>
          <w:lang w:val="en-US"/>
        </w:rPr>
        <w:t>, the ransomware attack can be called cryptoransomware [</w:t>
      </w:r>
      <w:ins w:id="179" w:author="thiago Pereira" w:date="2016-02-20T18:40:00Z">
        <w:r w:rsidR="002411D4">
          <w:rPr>
            <w:sz w:val="24"/>
            <w:szCs w:val="24"/>
            <w:lang w:val="en-US"/>
          </w:rPr>
          <w:t>34</w:t>
        </w:r>
      </w:ins>
      <w:del w:id="180" w:author="thiago Pereira" w:date="2016-02-20T18:40:00Z">
        <w:r w:rsidRPr="003159E9" w:rsidDel="002411D4">
          <w:rPr>
            <w:sz w:val="24"/>
            <w:szCs w:val="24"/>
            <w:lang w:val="en-US"/>
          </w:rPr>
          <w:delText>2</w:delText>
        </w:r>
        <w:r w:rsidDel="002411D4">
          <w:rPr>
            <w:sz w:val="24"/>
            <w:szCs w:val="24"/>
            <w:lang w:val="en-US"/>
          </w:rPr>
          <w:delText>6</w:delText>
        </w:r>
      </w:del>
      <w:r w:rsidRPr="003159E9">
        <w:rPr>
          <w:sz w:val="24"/>
          <w:szCs w:val="24"/>
          <w:lang w:val="en-US"/>
        </w:rPr>
        <w:t>].</w:t>
      </w:r>
    </w:p>
    <w:p w:rsidR="005250EA" w:rsidRPr="003159E9" w:rsidRDefault="005250EA" w:rsidP="005250EA">
      <w:pPr>
        <w:spacing w:after="200" w:line="276" w:lineRule="auto"/>
        <w:jc w:val="both"/>
        <w:rPr>
          <w:sz w:val="24"/>
          <w:szCs w:val="24"/>
          <w:lang w:val="en-US"/>
        </w:rPr>
      </w:pPr>
      <w:r w:rsidRPr="003159E9">
        <w:rPr>
          <w:sz w:val="24"/>
          <w:szCs w:val="24"/>
          <w:lang w:val="en-US"/>
        </w:rPr>
        <w:t>MOS schemes based on covariance analysis are effective to reveal abrupt changing on behaviors over time [</w:t>
      </w:r>
      <w:del w:id="181" w:author="thiago Pereira" w:date="2016-02-20T18:43:00Z">
        <w:r w:rsidDel="002411D4">
          <w:rPr>
            <w:sz w:val="24"/>
            <w:szCs w:val="24"/>
            <w:lang w:val="en-US"/>
          </w:rPr>
          <w:delText>24</w:delText>
        </w:r>
      </w:del>
      <w:ins w:id="182" w:author="thiago Pereira" w:date="2016-02-20T18:43:00Z">
        <w:r w:rsidR="002411D4">
          <w:rPr>
            <w:sz w:val="24"/>
            <w:szCs w:val="24"/>
            <w:lang w:val="en-US"/>
          </w:rPr>
          <w:t>12</w:t>
        </w:r>
      </w:ins>
      <w:r w:rsidRPr="003159E9">
        <w:rPr>
          <w:sz w:val="24"/>
          <w:szCs w:val="24"/>
          <w:lang w:val="en-US"/>
        </w:rPr>
        <w:t>], making possible to identify intense malicious behaviors on offline mode of mobile clients, such in case of ransomware attack or bulk access to sensitive data.</w:t>
      </w:r>
    </w:p>
    <w:p w:rsidR="005250EA" w:rsidRPr="003159E9" w:rsidRDefault="005250EA" w:rsidP="005250EA">
      <w:pPr>
        <w:spacing w:after="200" w:line="276" w:lineRule="auto"/>
        <w:jc w:val="both"/>
        <w:rPr>
          <w:sz w:val="24"/>
          <w:szCs w:val="24"/>
          <w:lang w:val="en-US"/>
        </w:rPr>
      </w:pPr>
      <w:r w:rsidRPr="003159E9">
        <w:rPr>
          <w:sz w:val="24"/>
          <w:szCs w:val="24"/>
          <w:lang w:val="en-US"/>
        </w:rPr>
        <w:t>The large number of operations over time is a well-known pattern of some attacks, due to the efforts on security measures to make the attacks infeasible over time. In this context, the operations can also be evaluated in contrast to the estimated required time for operations done by legitimate behaviors,</w:t>
      </w:r>
      <w:ins w:id="183" w:author="thiago Pereira" w:date="2016-02-20T17:14:00Z">
        <w:r w:rsidR="00DC4D8E">
          <w:rPr>
            <w:sz w:val="24"/>
            <w:szCs w:val="24"/>
            <w:lang w:val="en-US"/>
          </w:rPr>
          <w:t xml:space="preserve"> such as the evaluation of the mean time between operations,</w:t>
        </w:r>
      </w:ins>
      <w:r w:rsidRPr="003159E9">
        <w:rPr>
          <w:sz w:val="24"/>
          <w:szCs w:val="24"/>
          <w:lang w:val="en-US"/>
        </w:rPr>
        <w:t xml:space="preserve"> highlighting the occurrence of infeasible behaviors </w:t>
      </w:r>
      <w:r w:rsidRPr="00281A4A">
        <w:rPr>
          <w:sz w:val="24"/>
          <w:szCs w:val="24"/>
          <w:lang w:val="en-US"/>
        </w:rPr>
        <w:t>in comparison to legitimate user activities.</w:t>
      </w:r>
    </w:p>
    <w:p w:rsidR="005250EA" w:rsidRPr="003159E9" w:rsidRDefault="005250EA" w:rsidP="005250EA">
      <w:pPr>
        <w:spacing w:after="200" w:line="276" w:lineRule="auto"/>
        <w:jc w:val="both"/>
        <w:rPr>
          <w:sz w:val="24"/>
          <w:szCs w:val="24"/>
          <w:lang w:val="en-US"/>
        </w:rPr>
      </w:pPr>
      <w:r w:rsidRPr="003159E9">
        <w:rPr>
          <w:sz w:val="24"/>
          <w:szCs w:val="24"/>
          <w:lang w:val="en-US"/>
        </w:rPr>
        <w:t>Sparse or subtle file operations, with low number of operations distributed over different files or directories, during short period of time can indicate anomalies in contrast to the required time for legitimate directory navigation. MOS and correlation analysis can be suitable if applied to evaluate the time and location of operations, in order to identify unreachable navigation, if compared to legitimate navigation</w:t>
      </w:r>
    </w:p>
    <w:p w:rsidR="008E7713" w:rsidRDefault="008E7713" w:rsidP="008E7713">
      <w:pPr>
        <w:spacing w:after="200" w:line="276" w:lineRule="auto"/>
        <w:jc w:val="both"/>
        <w:rPr>
          <w:sz w:val="24"/>
          <w:szCs w:val="24"/>
          <w:lang w:val="en-US"/>
        </w:rPr>
      </w:pPr>
      <w:r>
        <w:rPr>
          <w:sz w:val="24"/>
          <w:szCs w:val="24"/>
          <w:lang w:val="en-US"/>
        </w:rPr>
        <w:t>T</w:t>
      </w:r>
      <w:r w:rsidRPr="003159E9">
        <w:rPr>
          <w:sz w:val="24"/>
          <w:szCs w:val="24"/>
          <w:lang w:val="en-US"/>
        </w:rPr>
        <w:t>he MOS based on covariance analysis indicates abnormities caused by large amounts of operations during a period.</w:t>
      </w:r>
      <w:r>
        <w:rPr>
          <w:sz w:val="24"/>
          <w:szCs w:val="24"/>
          <w:lang w:val="en-US"/>
        </w:rPr>
        <w:t xml:space="preserve"> The eigenvalue analysis based on the correlation matrix highlights massive or concentrated operations over time or folder location, which is evaluated by MOS schemes in order to identify the number of malicious behaviors during the evaluated time.</w:t>
      </w:r>
    </w:p>
    <w:p w:rsidR="00623A5C" w:rsidRDefault="00623A5C" w:rsidP="00623A5C">
      <w:pPr>
        <w:spacing w:after="200" w:line="276" w:lineRule="auto"/>
        <w:jc w:val="both"/>
        <w:rPr>
          <w:ins w:id="184" w:author="thiago Pereira" w:date="2016-02-20T17:46:00Z"/>
          <w:sz w:val="24"/>
          <w:szCs w:val="24"/>
          <w:lang w:val="en-US"/>
        </w:rPr>
      </w:pPr>
      <w:ins w:id="185" w:author="thiago Pereira" w:date="2016-02-20T17:46:00Z">
        <w:r>
          <w:rPr>
            <w:sz w:val="24"/>
            <w:szCs w:val="24"/>
            <w:lang w:val="en-US"/>
          </w:rPr>
          <w:t xml:space="preserve">This threat scenario, where </w:t>
        </w:r>
      </w:ins>
      <w:ins w:id="186" w:author="thiago Pereira" w:date="2016-02-20T17:47:00Z">
        <w:r w:rsidRPr="00623A5C">
          <w:rPr>
            <w:sz w:val="24"/>
            <w:szCs w:val="24"/>
            <w:lang w:val="en-US"/>
          </w:rPr>
          <w:t xml:space="preserve">an attacker uses a valid password </w:t>
        </w:r>
        <w:r>
          <w:rPr>
            <w:sz w:val="24"/>
            <w:szCs w:val="24"/>
            <w:lang w:val="en-US"/>
          </w:rPr>
          <w:t xml:space="preserve">and session </w:t>
        </w:r>
        <w:r w:rsidRPr="00623A5C">
          <w:rPr>
            <w:sz w:val="24"/>
            <w:szCs w:val="24"/>
            <w:lang w:val="en-US"/>
          </w:rPr>
          <w:t>to perform operations on a bulk of files</w:t>
        </w:r>
      </w:ins>
      <w:ins w:id="187" w:author="thiago Pereira" w:date="2016-02-20T17:46:00Z">
        <w:r>
          <w:rPr>
            <w:sz w:val="24"/>
            <w:szCs w:val="24"/>
            <w:lang w:val="en-US"/>
          </w:rPr>
          <w:t>, can have its  steps described as:</w:t>
        </w:r>
      </w:ins>
    </w:p>
    <w:p w:rsidR="00623A5C" w:rsidRDefault="00623A5C" w:rsidP="00623A5C">
      <w:pPr>
        <w:numPr>
          <w:ilvl w:val="0"/>
          <w:numId w:val="18"/>
        </w:numPr>
        <w:spacing w:after="200" w:line="276" w:lineRule="auto"/>
        <w:jc w:val="both"/>
        <w:rPr>
          <w:ins w:id="188" w:author="thiago Pereira" w:date="2016-02-20T17:47:00Z"/>
          <w:sz w:val="24"/>
          <w:szCs w:val="24"/>
          <w:lang w:val="en-US"/>
        </w:rPr>
      </w:pPr>
      <w:ins w:id="189" w:author="thiago Pereira" w:date="2016-02-20T17:46:00Z">
        <w:r>
          <w:rPr>
            <w:sz w:val="24"/>
            <w:szCs w:val="24"/>
            <w:lang w:val="en-US"/>
          </w:rPr>
          <w:t>The hacker has access to the mobile client and is able to perform operations;</w:t>
        </w:r>
      </w:ins>
    </w:p>
    <w:p w:rsidR="00623A5C" w:rsidRDefault="00623A5C" w:rsidP="00623A5C">
      <w:pPr>
        <w:numPr>
          <w:ilvl w:val="0"/>
          <w:numId w:val="18"/>
        </w:numPr>
        <w:spacing w:after="200" w:line="276" w:lineRule="auto"/>
        <w:jc w:val="both"/>
        <w:rPr>
          <w:ins w:id="190" w:author="thiago Pereira" w:date="2016-02-20T17:46:00Z"/>
          <w:sz w:val="24"/>
          <w:szCs w:val="24"/>
          <w:lang w:val="en-US"/>
        </w:rPr>
      </w:pPr>
      <w:ins w:id="191" w:author="thiago Pereira" w:date="2016-02-20T17:48:00Z">
        <w:r>
          <w:rPr>
            <w:sz w:val="24"/>
            <w:szCs w:val="24"/>
            <w:lang w:val="en-US"/>
          </w:rPr>
          <w:t>The session time is valid;</w:t>
        </w:r>
      </w:ins>
    </w:p>
    <w:p w:rsidR="00623A5C" w:rsidRDefault="00623A5C" w:rsidP="00623A5C">
      <w:pPr>
        <w:numPr>
          <w:ilvl w:val="0"/>
          <w:numId w:val="18"/>
        </w:numPr>
        <w:spacing w:after="200" w:line="276" w:lineRule="auto"/>
        <w:jc w:val="both"/>
        <w:rPr>
          <w:ins w:id="192" w:author="thiago Pereira" w:date="2016-02-20T17:46:00Z"/>
          <w:sz w:val="24"/>
          <w:szCs w:val="24"/>
          <w:lang w:val="en-US"/>
        </w:rPr>
      </w:pPr>
      <w:ins w:id="193" w:author="thiago Pereira" w:date="2016-02-20T17:46:00Z">
        <w:r w:rsidRPr="003159E9">
          <w:rPr>
            <w:sz w:val="24"/>
            <w:szCs w:val="24"/>
            <w:lang w:val="en-US"/>
          </w:rPr>
          <w:t xml:space="preserve">The hacker </w:t>
        </w:r>
        <w:r>
          <w:rPr>
            <w:sz w:val="24"/>
            <w:szCs w:val="24"/>
            <w:lang w:val="en-US"/>
          </w:rPr>
          <w:t>tries to perform legitimate operations, such as file decryption, encryption, reading, writing or directory navigations;</w:t>
        </w:r>
      </w:ins>
    </w:p>
    <w:p w:rsidR="00623A5C" w:rsidRDefault="00623A5C" w:rsidP="00623A5C">
      <w:pPr>
        <w:numPr>
          <w:ilvl w:val="0"/>
          <w:numId w:val="18"/>
        </w:numPr>
        <w:spacing w:after="200" w:line="276" w:lineRule="auto"/>
        <w:jc w:val="both"/>
        <w:rPr>
          <w:ins w:id="194" w:author="thiago Pereira" w:date="2016-02-20T17:46:00Z"/>
          <w:sz w:val="24"/>
          <w:szCs w:val="24"/>
          <w:lang w:val="en-US"/>
        </w:rPr>
      </w:pPr>
      <w:ins w:id="195" w:author="thiago Pereira" w:date="2016-02-20T17:46:00Z">
        <w:r>
          <w:rPr>
            <w:sz w:val="24"/>
            <w:szCs w:val="24"/>
            <w:lang w:val="en-US"/>
          </w:rPr>
          <w:t>The client incrementally append each operation attempt time into the logging;</w:t>
        </w:r>
      </w:ins>
    </w:p>
    <w:p w:rsidR="00623A5C" w:rsidRDefault="00623A5C" w:rsidP="00623A5C">
      <w:pPr>
        <w:numPr>
          <w:ilvl w:val="0"/>
          <w:numId w:val="18"/>
        </w:numPr>
        <w:spacing w:after="200" w:line="276" w:lineRule="auto"/>
        <w:jc w:val="both"/>
        <w:rPr>
          <w:ins w:id="196" w:author="thiago Pereira" w:date="2016-02-20T17:46:00Z"/>
          <w:sz w:val="24"/>
          <w:szCs w:val="24"/>
          <w:lang w:val="en-US"/>
        </w:rPr>
      </w:pPr>
      <w:ins w:id="197" w:author="thiago Pereira" w:date="2016-02-20T17:46:00Z">
        <w:r>
          <w:rPr>
            <w:sz w:val="24"/>
            <w:szCs w:val="24"/>
            <w:lang w:val="en-US"/>
          </w:rPr>
          <w:t xml:space="preserve">The MOS module evaluates the logging of legitimate operations, applying </w:t>
        </w:r>
        <w:r w:rsidRPr="003159E9">
          <w:rPr>
            <w:sz w:val="24"/>
            <w:szCs w:val="24"/>
            <w:lang w:val="en-US"/>
          </w:rPr>
          <w:t xml:space="preserve">correlation analysis </w:t>
        </w:r>
        <w:r>
          <w:rPr>
            <w:sz w:val="24"/>
            <w:szCs w:val="24"/>
            <w:lang w:val="en-US"/>
          </w:rPr>
          <w:t xml:space="preserve">to identify </w:t>
        </w:r>
        <w:r w:rsidRPr="003159E9">
          <w:rPr>
            <w:sz w:val="24"/>
            <w:szCs w:val="24"/>
            <w:lang w:val="en-US"/>
          </w:rPr>
          <w:t>anomalies on sparse or subtle number of file operations</w:t>
        </w:r>
      </w:ins>
      <w:ins w:id="198" w:author="thiago Pereira" w:date="2016-02-20T17:49:00Z">
        <w:r>
          <w:rPr>
            <w:sz w:val="24"/>
            <w:szCs w:val="24"/>
            <w:lang w:val="en-US"/>
          </w:rPr>
          <w:t xml:space="preserve">, highlighting </w:t>
        </w:r>
        <w:r w:rsidRPr="003159E9">
          <w:rPr>
            <w:sz w:val="24"/>
            <w:szCs w:val="24"/>
            <w:lang w:val="en-US"/>
          </w:rPr>
          <w:t xml:space="preserve">the occurrence of infeasible behaviors </w:t>
        </w:r>
        <w:r w:rsidRPr="00281A4A">
          <w:rPr>
            <w:sz w:val="24"/>
            <w:szCs w:val="24"/>
            <w:lang w:val="en-US"/>
          </w:rPr>
          <w:t>in comparison to legitimate user activities</w:t>
        </w:r>
      </w:ins>
      <w:ins w:id="199" w:author="thiago Pereira" w:date="2016-02-20T17:46:00Z">
        <w:r>
          <w:rPr>
            <w:sz w:val="24"/>
            <w:szCs w:val="24"/>
            <w:lang w:val="en-US"/>
          </w:rPr>
          <w:t>;</w:t>
        </w:r>
      </w:ins>
    </w:p>
    <w:p w:rsidR="00623A5C" w:rsidRDefault="00623A5C" w:rsidP="00623A5C">
      <w:pPr>
        <w:numPr>
          <w:ilvl w:val="0"/>
          <w:numId w:val="18"/>
        </w:numPr>
        <w:spacing w:after="200" w:line="276" w:lineRule="auto"/>
        <w:jc w:val="both"/>
        <w:rPr>
          <w:ins w:id="200" w:author="thiago Pereira" w:date="2016-02-20T17:46:00Z"/>
          <w:sz w:val="24"/>
          <w:szCs w:val="24"/>
          <w:lang w:val="en-US"/>
        </w:rPr>
      </w:pPr>
      <w:ins w:id="201" w:author="thiago Pereira" w:date="2016-02-20T17:46:00Z">
        <w:r>
          <w:rPr>
            <w:sz w:val="24"/>
            <w:szCs w:val="24"/>
            <w:lang w:val="en-US"/>
          </w:rPr>
          <w:lastRenderedPageBreak/>
          <w:t xml:space="preserve">The MOS module evaluates the logging of legitimate operations, applying </w:t>
        </w:r>
        <w:r w:rsidRPr="003159E9">
          <w:rPr>
            <w:sz w:val="24"/>
            <w:szCs w:val="24"/>
            <w:lang w:val="en-US"/>
          </w:rPr>
          <w:t xml:space="preserve">covariance analysis </w:t>
        </w:r>
        <w:r>
          <w:rPr>
            <w:sz w:val="24"/>
            <w:szCs w:val="24"/>
            <w:lang w:val="en-US"/>
          </w:rPr>
          <w:t>to identify</w:t>
        </w:r>
        <w:r w:rsidRPr="003159E9">
          <w:rPr>
            <w:sz w:val="24"/>
            <w:szCs w:val="24"/>
            <w:lang w:val="en-US"/>
          </w:rPr>
          <w:t xml:space="preserve"> abnormities caused by </w:t>
        </w:r>
        <w:r>
          <w:rPr>
            <w:sz w:val="24"/>
            <w:szCs w:val="24"/>
            <w:lang w:val="en-US"/>
          </w:rPr>
          <w:t xml:space="preserve">massive </w:t>
        </w:r>
        <w:r w:rsidRPr="003159E9">
          <w:rPr>
            <w:sz w:val="24"/>
            <w:szCs w:val="24"/>
            <w:lang w:val="en-US"/>
          </w:rPr>
          <w:t xml:space="preserve">operations during </w:t>
        </w:r>
        <w:r>
          <w:rPr>
            <w:sz w:val="24"/>
            <w:szCs w:val="24"/>
            <w:lang w:val="en-US"/>
          </w:rPr>
          <w:t>the session time;</w:t>
        </w:r>
      </w:ins>
    </w:p>
    <w:p w:rsidR="005250EA" w:rsidRPr="003159E9" w:rsidDel="005250EA" w:rsidRDefault="005250EA" w:rsidP="00287CAA">
      <w:pPr>
        <w:spacing w:after="200" w:line="276" w:lineRule="auto"/>
        <w:jc w:val="both"/>
        <w:rPr>
          <w:del w:id="202" w:author="thiago Pereira" w:date="2016-02-20T16:55:00Z"/>
          <w:sz w:val="24"/>
          <w:szCs w:val="24"/>
          <w:lang w:val="en-US"/>
        </w:rPr>
      </w:pPr>
    </w:p>
    <w:p w:rsidR="00623A5C" w:rsidRDefault="0091011B">
      <w:pPr>
        <w:pStyle w:val="PargrafodaLista"/>
        <w:spacing w:after="200" w:line="276" w:lineRule="auto"/>
        <w:rPr>
          <w:b/>
          <w:sz w:val="24"/>
          <w:szCs w:val="24"/>
          <w:lang w:val="en-US"/>
        </w:rPr>
      </w:pPr>
      <w:ins w:id="203" w:author="thiago Pereira" w:date="2016-02-20T11:07:00Z">
        <w:r w:rsidRPr="003159E9">
          <w:rPr>
            <w:b/>
            <w:sz w:val="24"/>
            <w:szCs w:val="24"/>
            <w:lang w:val="en-US"/>
          </w:rPr>
          <w:t>6.1 3</w:t>
        </w:r>
        <w:r>
          <w:rPr>
            <w:b/>
            <w:sz w:val="24"/>
            <w:szCs w:val="24"/>
            <w:lang w:val="en-US"/>
          </w:rPr>
          <w:t>.</w:t>
        </w:r>
      </w:ins>
      <w:ins w:id="204" w:author="thiago Pereira" w:date="2016-02-20T16:55:00Z">
        <w:r w:rsidR="005250EA">
          <w:rPr>
            <w:b/>
            <w:sz w:val="24"/>
            <w:szCs w:val="24"/>
            <w:lang w:val="en-US"/>
          </w:rPr>
          <w:t>2</w:t>
        </w:r>
      </w:ins>
      <w:ins w:id="205" w:author="thiago Pereira" w:date="2016-02-20T11:07:00Z">
        <w:r>
          <w:rPr>
            <w:b/>
            <w:sz w:val="24"/>
            <w:szCs w:val="24"/>
            <w:lang w:val="en-US"/>
          </w:rPr>
          <w:t xml:space="preserve"> </w:t>
        </w:r>
      </w:ins>
      <w:r w:rsidR="00F533E9" w:rsidRPr="003159E9">
        <w:rPr>
          <w:b/>
          <w:sz w:val="24"/>
          <w:szCs w:val="24"/>
          <w:lang w:val="en-US"/>
        </w:rPr>
        <w:t xml:space="preserve">Usage of expired password to perform non-authorized operations </w:t>
      </w:r>
    </w:p>
    <w:p w:rsidR="00F533E9" w:rsidRPr="003159E9" w:rsidRDefault="00F533E9" w:rsidP="00281A4A">
      <w:pPr>
        <w:spacing w:after="200" w:line="276" w:lineRule="auto"/>
        <w:jc w:val="both"/>
        <w:rPr>
          <w:sz w:val="24"/>
          <w:szCs w:val="24"/>
          <w:lang w:val="en-US"/>
        </w:rPr>
      </w:pPr>
      <w:r w:rsidRPr="003159E9">
        <w:rPr>
          <w:sz w:val="24"/>
          <w:szCs w:val="24"/>
          <w:lang w:val="en-US"/>
        </w:rPr>
        <w:t xml:space="preserve">In the offline mode, the session time is used to restrict the operations during a specified period, although it is possible to manipulate the current time in mobile clients, to emulate a period in which the session was valid. The log analysis by MOS can </w:t>
      </w:r>
      <w:del w:id="206" w:author="thiago Pereira" w:date="2016-02-20T10:20:00Z">
        <w:r w:rsidRPr="003159E9" w:rsidDel="00DB6616">
          <w:rPr>
            <w:sz w:val="24"/>
            <w:szCs w:val="24"/>
            <w:lang w:val="en-US"/>
          </w:rPr>
          <w:delText xml:space="preserve">be used to </w:delText>
        </w:r>
      </w:del>
      <w:r w:rsidRPr="003159E9">
        <w:rPr>
          <w:sz w:val="24"/>
          <w:szCs w:val="24"/>
          <w:lang w:val="en-US"/>
        </w:rPr>
        <w:t xml:space="preserve">deal with this kind of threat, through the incremental logging of the time when each operation was performed, followed by the behavioral evaluation of operations over time. </w:t>
      </w:r>
    </w:p>
    <w:p w:rsidR="00F533E9" w:rsidRPr="003159E9" w:rsidRDefault="00F533E9" w:rsidP="00281A4A">
      <w:pPr>
        <w:spacing w:after="200" w:line="276" w:lineRule="auto"/>
        <w:jc w:val="both"/>
        <w:rPr>
          <w:sz w:val="24"/>
          <w:szCs w:val="24"/>
          <w:lang w:val="en-US"/>
        </w:rPr>
      </w:pPr>
      <w:r w:rsidRPr="003159E9">
        <w:rPr>
          <w:sz w:val="24"/>
          <w:szCs w:val="24"/>
          <w:lang w:val="en-US"/>
        </w:rPr>
        <w:t xml:space="preserve">The incremental logging assumes that new logged operations shall have equal or bigger time than the last logged operation, the violation of this rule means that the system is out of sync and </w:t>
      </w:r>
      <w:del w:id="207" w:author="thiago Pereira" w:date="2016-02-20T10:51:00Z">
        <w:r w:rsidRPr="003159E9" w:rsidDel="002575FB">
          <w:rPr>
            <w:sz w:val="24"/>
            <w:szCs w:val="24"/>
            <w:lang w:val="en-US"/>
          </w:rPr>
          <w:delText xml:space="preserve">can </w:delText>
        </w:r>
      </w:del>
      <w:r w:rsidRPr="003159E9">
        <w:rPr>
          <w:sz w:val="24"/>
          <w:szCs w:val="24"/>
          <w:lang w:val="en-US"/>
        </w:rPr>
        <w:t>indicate</w:t>
      </w:r>
      <w:ins w:id="208" w:author="thiago Pereira" w:date="2016-02-20T10:51:00Z">
        <w:r w:rsidR="002575FB">
          <w:rPr>
            <w:sz w:val="24"/>
            <w:szCs w:val="24"/>
            <w:lang w:val="en-US"/>
          </w:rPr>
          <w:t>s</w:t>
        </w:r>
      </w:ins>
      <w:r w:rsidRPr="003159E9">
        <w:rPr>
          <w:sz w:val="24"/>
          <w:szCs w:val="24"/>
          <w:lang w:val="en-US"/>
        </w:rPr>
        <w:t xml:space="preserve"> a malicious behavior. Additionally, a large amount or sparse operation performed at the same time</w:t>
      </w:r>
      <w:ins w:id="209" w:author="thiago Pereira" w:date="2016-02-20T10:51:00Z">
        <w:r w:rsidR="002575FB">
          <w:rPr>
            <w:sz w:val="24"/>
            <w:szCs w:val="24"/>
            <w:lang w:val="en-US"/>
          </w:rPr>
          <w:t>, or during a short period,</w:t>
        </w:r>
      </w:ins>
      <w:r w:rsidRPr="003159E9">
        <w:rPr>
          <w:sz w:val="24"/>
          <w:szCs w:val="24"/>
          <w:lang w:val="en-US"/>
        </w:rPr>
        <w:t xml:space="preserve"> can indicate the use of backtrack techniques to maintain a valid session during necessary time to perform an attack. </w:t>
      </w:r>
      <w:ins w:id="210" w:author="thiago Pereira" w:date="2016-02-20T17:00:00Z">
        <w:r w:rsidR="008E7713">
          <w:rPr>
            <w:sz w:val="24"/>
            <w:szCs w:val="24"/>
            <w:lang w:val="en-US"/>
          </w:rPr>
          <w:t>Massive</w:t>
        </w:r>
      </w:ins>
      <w:ins w:id="211" w:author="thiago Pereira" w:date="2016-02-20T17:01:00Z">
        <w:r w:rsidR="008E7713">
          <w:rPr>
            <w:sz w:val="24"/>
            <w:szCs w:val="24"/>
            <w:lang w:val="en-US"/>
          </w:rPr>
          <w:t>, subtle</w:t>
        </w:r>
      </w:ins>
      <w:ins w:id="212" w:author="thiago Pereira" w:date="2016-02-20T17:00:00Z">
        <w:r w:rsidR="008E7713" w:rsidRPr="003159E9">
          <w:rPr>
            <w:sz w:val="24"/>
            <w:szCs w:val="24"/>
            <w:lang w:val="en-US"/>
          </w:rPr>
          <w:t xml:space="preserve"> or sparse </w:t>
        </w:r>
      </w:ins>
      <w:ins w:id="213" w:author="thiago Pereira" w:date="2016-02-20T17:01:00Z">
        <w:r w:rsidR="008E7713">
          <w:rPr>
            <w:sz w:val="24"/>
            <w:szCs w:val="24"/>
            <w:lang w:val="en-US"/>
          </w:rPr>
          <w:t xml:space="preserve">malicious </w:t>
        </w:r>
      </w:ins>
      <w:ins w:id="214" w:author="thiago Pereira" w:date="2016-02-20T17:00:00Z">
        <w:r w:rsidR="008E7713" w:rsidRPr="003159E9">
          <w:rPr>
            <w:sz w:val="24"/>
            <w:szCs w:val="24"/>
            <w:lang w:val="en-US"/>
          </w:rPr>
          <w:t xml:space="preserve">operation performed </w:t>
        </w:r>
      </w:ins>
      <w:ins w:id="215" w:author="thiago Pereira" w:date="2016-02-20T17:01:00Z">
        <w:r w:rsidR="008E7713">
          <w:rPr>
            <w:sz w:val="24"/>
            <w:szCs w:val="24"/>
            <w:lang w:val="en-US"/>
          </w:rPr>
          <w:t xml:space="preserve">during a valid session time can be identified by </w:t>
        </w:r>
      </w:ins>
      <w:ins w:id="216" w:author="thiago Pereira" w:date="2016-02-20T17:02:00Z">
        <w:r w:rsidR="008E7713">
          <w:rPr>
            <w:sz w:val="24"/>
            <w:szCs w:val="24"/>
            <w:lang w:val="en-US"/>
          </w:rPr>
          <w:t>MOS schemes based on covariance and correlation analysis.</w:t>
        </w:r>
      </w:ins>
    </w:p>
    <w:p w:rsidR="002575FB" w:rsidRDefault="00F533E9" w:rsidP="00281A4A">
      <w:pPr>
        <w:spacing w:after="200" w:line="276" w:lineRule="auto"/>
        <w:jc w:val="both"/>
        <w:rPr>
          <w:ins w:id="217" w:author="thiago Pereira" w:date="2016-02-20T16:59:00Z"/>
          <w:sz w:val="24"/>
          <w:szCs w:val="24"/>
          <w:lang w:val="en-US"/>
        </w:rPr>
      </w:pPr>
      <w:r w:rsidRPr="003159E9">
        <w:rPr>
          <w:sz w:val="24"/>
          <w:szCs w:val="24"/>
          <w:lang w:val="en-US"/>
        </w:rPr>
        <w:t xml:space="preserve">Applying MOS to the analysis of the time between user operations can be effective in order to reveal the occurrence of malicious behavior during an offline session. The MOS based on correlation analysis identifies anomalies on sparse or subtle number of file operations, </w:t>
      </w:r>
      <w:ins w:id="218" w:author="thiago Pereira" w:date="2016-02-20T10:52:00Z">
        <w:r w:rsidR="002575FB">
          <w:rPr>
            <w:sz w:val="24"/>
            <w:szCs w:val="24"/>
            <w:lang w:val="en-US"/>
          </w:rPr>
          <w:t xml:space="preserve">since the eigenvalue analysis based on the correlation matrix highlights the </w:t>
        </w:r>
      </w:ins>
      <w:ins w:id="219" w:author="thiago Pereira" w:date="2016-02-20T10:53:00Z">
        <w:r w:rsidR="002575FB">
          <w:rPr>
            <w:sz w:val="24"/>
            <w:szCs w:val="24"/>
            <w:lang w:val="en-US"/>
          </w:rPr>
          <w:t xml:space="preserve">unexpected </w:t>
        </w:r>
      </w:ins>
      <w:ins w:id="220" w:author="thiago Pereira" w:date="2016-02-20T10:52:00Z">
        <w:r w:rsidR="002575FB">
          <w:rPr>
            <w:sz w:val="24"/>
            <w:szCs w:val="24"/>
            <w:lang w:val="en-US"/>
          </w:rPr>
          <w:t xml:space="preserve">number of </w:t>
        </w:r>
      </w:ins>
      <w:ins w:id="221" w:author="thiago Pereira" w:date="2016-02-20T10:54:00Z">
        <w:r w:rsidR="002575FB">
          <w:rPr>
            <w:sz w:val="24"/>
            <w:szCs w:val="24"/>
            <w:lang w:val="en-US"/>
          </w:rPr>
          <w:t>sparse</w:t>
        </w:r>
      </w:ins>
      <w:ins w:id="222" w:author="thiago Pereira" w:date="2016-02-20T10:55:00Z">
        <w:r w:rsidR="002575FB">
          <w:rPr>
            <w:sz w:val="24"/>
            <w:szCs w:val="24"/>
            <w:lang w:val="en-US"/>
          </w:rPr>
          <w:t xml:space="preserve"> (such as file operations on diverse folder</w:t>
        </w:r>
      </w:ins>
      <w:ins w:id="223" w:author="thiago Pereira" w:date="2016-02-20T16:57:00Z">
        <w:r w:rsidR="008E7713">
          <w:rPr>
            <w:sz w:val="24"/>
            <w:szCs w:val="24"/>
            <w:lang w:val="en-US"/>
          </w:rPr>
          <w:t>s</w:t>
        </w:r>
      </w:ins>
      <w:ins w:id="224" w:author="thiago Pereira" w:date="2016-02-20T10:55:00Z">
        <w:r w:rsidR="002575FB">
          <w:rPr>
            <w:sz w:val="24"/>
            <w:szCs w:val="24"/>
            <w:lang w:val="en-US"/>
          </w:rPr>
          <w:t>) or subtle</w:t>
        </w:r>
      </w:ins>
      <w:ins w:id="225" w:author="thiago Pereira" w:date="2016-02-20T10:54:00Z">
        <w:r w:rsidR="002575FB">
          <w:rPr>
            <w:sz w:val="24"/>
            <w:szCs w:val="24"/>
            <w:lang w:val="en-US"/>
          </w:rPr>
          <w:t xml:space="preserve"> operations</w:t>
        </w:r>
      </w:ins>
      <w:ins w:id="226" w:author="thiago Pereira" w:date="2016-02-20T10:56:00Z">
        <w:r w:rsidR="002575FB">
          <w:rPr>
            <w:sz w:val="24"/>
            <w:szCs w:val="24"/>
            <w:lang w:val="en-US"/>
          </w:rPr>
          <w:t>. Consequently, the result of the eigen</w:t>
        </w:r>
      </w:ins>
      <w:ins w:id="227" w:author="thiago Pereira" w:date="2016-02-20T16:57:00Z">
        <w:r w:rsidR="008E7713">
          <w:rPr>
            <w:sz w:val="24"/>
            <w:szCs w:val="24"/>
            <w:lang w:val="en-US"/>
          </w:rPr>
          <w:t>value</w:t>
        </w:r>
      </w:ins>
      <w:ins w:id="228" w:author="thiago Pereira" w:date="2016-02-20T10:56:00Z">
        <w:r w:rsidR="008E7713">
          <w:rPr>
            <w:sz w:val="24"/>
            <w:szCs w:val="24"/>
            <w:lang w:val="en-US"/>
          </w:rPr>
          <w:t xml:space="preserve"> ana</w:t>
        </w:r>
        <w:r w:rsidR="002575FB">
          <w:rPr>
            <w:sz w:val="24"/>
            <w:szCs w:val="24"/>
            <w:lang w:val="en-US"/>
          </w:rPr>
          <w:t xml:space="preserve">lysis is applied to MOS schemes, in order to identify </w:t>
        </w:r>
      </w:ins>
      <w:ins w:id="229" w:author="thiago Pereira" w:date="2016-02-20T10:58:00Z">
        <w:r w:rsidR="002575FB">
          <w:rPr>
            <w:sz w:val="24"/>
            <w:szCs w:val="24"/>
            <w:lang w:val="en-US"/>
          </w:rPr>
          <w:t xml:space="preserve">the occurrence of malicious behaviors during the </w:t>
        </w:r>
      </w:ins>
      <w:ins w:id="230" w:author="thiago Pereira" w:date="2016-02-20T17:04:00Z">
        <w:r w:rsidR="00C1070C">
          <w:rPr>
            <w:sz w:val="24"/>
            <w:szCs w:val="24"/>
            <w:lang w:val="en-US"/>
          </w:rPr>
          <w:t>valid session</w:t>
        </w:r>
      </w:ins>
      <w:ins w:id="231" w:author="thiago Pereira" w:date="2016-02-20T10:58:00Z">
        <w:r w:rsidR="002575FB">
          <w:rPr>
            <w:sz w:val="24"/>
            <w:szCs w:val="24"/>
            <w:lang w:val="en-US"/>
          </w:rPr>
          <w:t>.</w:t>
        </w:r>
      </w:ins>
    </w:p>
    <w:p w:rsidR="008E7713" w:rsidRDefault="008E7713" w:rsidP="008E7713">
      <w:pPr>
        <w:spacing w:after="200" w:line="276" w:lineRule="auto"/>
        <w:jc w:val="both"/>
        <w:rPr>
          <w:ins w:id="232" w:author="thiago Pereira" w:date="2016-02-20T16:59:00Z"/>
          <w:sz w:val="24"/>
          <w:szCs w:val="24"/>
          <w:lang w:val="en-US"/>
        </w:rPr>
      </w:pPr>
      <w:ins w:id="233" w:author="thiago Pereira" w:date="2016-02-20T16:59:00Z">
        <w:r>
          <w:rPr>
            <w:sz w:val="24"/>
            <w:szCs w:val="24"/>
            <w:lang w:val="en-US"/>
          </w:rPr>
          <w:t>T</w:t>
        </w:r>
        <w:r w:rsidRPr="003159E9">
          <w:rPr>
            <w:sz w:val="24"/>
            <w:szCs w:val="24"/>
            <w:lang w:val="en-US"/>
          </w:rPr>
          <w:t>he MOS based on covariance analysis indicates abnormities caused by large amounts of operations during a period.</w:t>
        </w:r>
        <w:r>
          <w:rPr>
            <w:sz w:val="24"/>
            <w:szCs w:val="24"/>
            <w:lang w:val="en-US"/>
          </w:rPr>
          <w:t xml:space="preserve"> The eigenvalue analysis based on correlation matrix highlights massive or concentrated operations over time or location, which is evaluated by MOS schemes in order to identify the number of malicious behaviors during the evaluated time.</w:t>
        </w:r>
      </w:ins>
    </w:p>
    <w:p w:rsidR="00DB6616" w:rsidRDefault="00DB6616" w:rsidP="00281A4A">
      <w:pPr>
        <w:spacing w:after="200" w:line="276" w:lineRule="auto"/>
        <w:jc w:val="both"/>
        <w:rPr>
          <w:ins w:id="234" w:author="thiago Pereira" w:date="2016-02-20T10:23:00Z"/>
          <w:sz w:val="24"/>
          <w:szCs w:val="24"/>
          <w:lang w:val="en-US"/>
        </w:rPr>
      </w:pPr>
      <w:ins w:id="235" w:author="thiago Pereira" w:date="2016-02-20T10:22:00Z">
        <w:r>
          <w:rPr>
            <w:sz w:val="24"/>
            <w:szCs w:val="24"/>
            <w:lang w:val="en-US"/>
          </w:rPr>
          <w:t xml:space="preserve">This </w:t>
        </w:r>
      </w:ins>
      <w:ins w:id="236" w:author="thiago Pereira" w:date="2016-02-20T10:23:00Z">
        <w:r>
          <w:rPr>
            <w:sz w:val="24"/>
            <w:szCs w:val="24"/>
            <w:lang w:val="en-US"/>
          </w:rPr>
          <w:t xml:space="preserve">threat </w:t>
        </w:r>
      </w:ins>
      <w:ins w:id="237" w:author="thiago Pereira" w:date="2016-02-20T10:22:00Z">
        <w:r>
          <w:rPr>
            <w:sz w:val="24"/>
            <w:szCs w:val="24"/>
            <w:lang w:val="en-US"/>
          </w:rPr>
          <w:t>scenario</w:t>
        </w:r>
      </w:ins>
      <w:ins w:id="238" w:author="thiago Pereira" w:date="2016-02-20T17:05:00Z">
        <w:r w:rsidR="00C1070C">
          <w:rPr>
            <w:sz w:val="24"/>
            <w:szCs w:val="24"/>
            <w:lang w:val="en-US"/>
          </w:rPr>
          <w:t>,</w:t>
        </w:r>
      </w:ins>
      <w:ins w:id="239" w:author="thiago Pereira" w:date="2016-02-20T11:04:00Z">
        <w:r w:rsidR="0091011B">
          <w:rPr>
            <w:sz w:val="24"/>
            <w:szCs w:val="24"/>
            <w:lang w:val="en-US"/>
          </w:rPr>
          <w:t xml:space="preserve"> where the attacker uses</w:t>
        </w:r>
        <w:r w:rsidR="0091011B" w:rsidRPr="0091011B">
          <w:rPr>
            <w:sz w:val="24"/>
            <w:szCs w:val="24"/>
            <w:lang w:val="en-US"/>
          </w:rPr>
          <w:t xml:space="preserve"> expired password to perform non-authorized operations</w:t>
        </w:r>
      </w:ins>
      <w:ins w:id="240" w:author="thiago Pereira" w:date="2016-02-20T17:05:00Z">
        <w:r w:rsidR="00C1070C">
          <w:rPr>
            <w:sz w:val="24"/>
            <w:szCs w:val="24"/>
            <w:lang w:val="en-US"/>
          </w:rPr>
          <w:t>,</w:t>
        </w:r>
      </w:ins>
      <w:ins w:id="241" w:author="thiago Pereira" w:date="2016-02-20T11:05:00Z">
        <w:r w:rsidR="0091011B">
          <w:rPr>
            <w:sz w:val="24"/>
            <w:szCs w:val="24"/>
            <w:lang w:val="en-US"/>
          </w:rPr>
          <w:t xml:space="preserve"> can have its </w:t>
        </w:r>
      </w:ins>
      <w:ins w:id="242" w:author="thiago Pereira" w:date="2016-02-20T10:22:00Z">
        <w:r>
          <w:rPr>
            <w:sz w:val="24"/>
            <w:szCs w:val="24"/>
            <w:lang w:val="en-US"/>
          </w:rPr>
          <w:t xml:space="preserve"> </w:t>
        </w:r>
      </w:ins>
      <w:ins w:id="243" w:author="thiago Pereira" w:date="2016-02-20T10:30:00Z">
        <w:r w:rsidR="00BA2953">
          <w:rPr>
            <w:sz w:val="24"/>
            <w:szCs w:val="24"/>
            <w:lang w:val="en-US"/>
          </w:rPr>
          <w:t xml:space="preserve">steps described </w:t>
        </w:r>
      </w:ins>
      <w:ins w:id="244" w:author="thiago Pereira" w:date="2016-02-20T10:23:00Z">
        <w:r>
          <w:rPr>
            <w:sz w:val="24"/>
            <w:szCs w:val="24"/>
            <w:lang w:val="en-US"/>
          </w:rPr>
          <w:t>as:</w:t>
        </w:r>
      </w:ins>
    </w:p>
    <w:p w:rsidR="005E1DFE" w:rsidRDefault="00DB6616">
      <w:pPr>
        <w:numPr>
          <w:ilvl w:val="0"/>
          <w:numId w:val="30"/>
        </w:numPr>
        <w:spacing w:after="200" w:line="276" w:lineRule="auto"/>
        <w:jc w:val="both"/>
        <w:rPr>
          <w:sz w:val="24"/>
          <w:szCs w:val="24"/>
          <w:lang w:val="en-US"/>
        </w:rPr>
      </w:pPr>
      <w:r w:rsidRPr="003159E9">
        <w:rPr>
          <w:sz w:val="24"/>
          <w:szCs w:val="24"/>
          <w:lang w:val="en-US"/>
        </w:rPr>
        <w:t xml:space="preserve">The hacker steals </w:t>
      </w:r>
      <w:r>
        <w:rPr>
          <w:sz w:val="24"/>
          <w:szCs w:val="24"/>
          <w:lang w:val="en-US"/>
        </w:rPr>
        <w:t>the operating system;</w:t>
      </w:r>
    </w:p>
    <w:p w:rsidR="005E1DFE" w:rsidRDefault="00DB6616">
      <w:pPr>
        <w:numPr>
          <w:ilvl w:val="0"/>
          <w:numId w:val="30"/>
        </w:numPr>
        <w:spacing w:after="200" w:line="276" w:lineRule="auto"/>
        <w:jc w:val="both"/>
        <w:rPr>
          <w:sz w:val="24"/>
          <w:szCs w:val="24"/>
          <w:lang w:val="en-US"/>
        </w:rPr>
      </w:pPr>
      <w:r w:rsidRPr="003159E9">
        <w:rPr>
          <w:sz w:val="24"/>
          <w:szCs w:val="24"/>
          <w:lang w:val="en-US"/>
        </w:rPr>
        <w:t xml:space="preserve">The hacker </w:t>
      </w:r>
      <w:r>
        <w:rPr>
          <w:sz w:val="24"/>
          <w:szCs w:val="24"/>
          <w:lang w:val="en-US"/>
        </w:rPr>
        <w:t>modifies the time of the operating system to a period when the session was valid;</w:t>
      </w:r>
    </w:p>
    <w:p w:rsidR="005E1DFE" w:rsidRDefault="00C1070C">
      <w:pPr>
        <w:numPr>
          <w:ilvl w:val="0"/>
          <w:numId w:val="30"/>
        </w:numPr>
        <w:spacing w:after="200" w:line="276" w:lineRule="auto"/>
        <w:jc w:val="both"/>
        <w:rPr>
          <w:sz w:val="24"/>
          <w:szCs w:val="24"/>
          <w:lang w:val="en-US"/>
        </w:rPr>
      </w:pPr>
      <w:r>
        <w:rPr>
          <w:sz w:val="24"/>
          <w:szCs w:val="24"/>
          <w:lang w:val="en-US"/>
        </w:rPr>
        <w:t>The hacker has access to the mobile client and is able to perform operations;</w:t>
      </w:r>
    </w:p>
    <w:p w:rsidR="005E1DFE" w:rsidRDefault="00DB6616">
      <w:pPr>
        <w:numPr>
          <w:ilvl w:val="0"/>
          <w:numId w:val="30"/>
        </w:numPr>
        <w:spacing w:after="200" w:line="276" w:lineRule="auto"/>
        <w:jc w:val="both"/>
        <w:rPr>
          <w:sz w:val="24"/>
          <w:szCs w:val="24"/>
          <w:lang w:val="en-US"/>
        </w:rPr>
      </w:pPr>
      <w:r w:rsidRPr="003159E9">
        <w:rPr>
          <w:sz w:val="24"/>
          <w:szCs w:val="24"/>
          <w:lang w:val="en-US"/>
        </w:rPr>
        <w:lastRenderedPageBreak/>
        <w:t xml:space="preserve">The hacker </w:t>
      </w:r>
      <w:r>
        <w:rPr>
          <w:sz w:val="24"/>
          <w:szCs w:val="24"/>
          <w:lang w:val="en-US"/>
        </w:rPr>
        <w:t>tries to perform legitimate operations, such as file decryption, encryption, reading, writing or directory navigations;</w:t>
      </w:r>
    </w:p>
    <w:p w:rsidR="005E1DFE" w:rsidRDefault="00BA2953">
      <w:pPr>
        <w:numPr>
          <w:ilvl w:val="0"/>
          <w:numId w:val="30"/>
        </w:numPr>
        <w:spacing w:after="200" w:line="276" w:lineRule="auto"/>
        <w:jc w:val="both"/>
        <w:rPr>
          <w:sz w:val="24"/>
          <w:szCs w:val="24"/>
          <w:lang w:val="en-US"/>
        </w:rPr>
      </w:pPr>
      <w:r>
        <w:rPr>
          <w:sz w:val="24"/>
          <w:szCs w:val="24"/>
          <w:lang w:val="en-US"/>
        </w:rPr>
        <w:t>The client incrementally append e</w:t>
      </w:r>
      <w:r w:rsidR="00DB6616">
        <w:rPr>
          <w:sz w:val="24"/>
          <w:szCs w:val="24"/>
          <w:lang w:val="en-US"/>
        </w:rPr>
        <w:t>ach operation attempt</w:t>
      </w:r>
      <w:r>
        <w:rPr>
          <w:sz w:val="24"/>
          <w:szCs w:val="24"/>
          <w:lang w:val="en-US"/>
        </w:rPr>
        <w:t xml:space="preserve"> time</w:t>
      </w:r>
      <w:r w:rsidR="00DB6616">
        <w:rPr>
          <w:sz w:val="24"/>
          <w:szCs w:val="24"/>
          <w:lang w:val="en-US"/>
        </w:rPr>
        <w:t xml:space="preserve"> into the logging;</w:t>
      </w:r>
    </w:p>
    <w:p w:rsidR="005E1DFE" w:rsidRDefault="00BA2953">
      <w:pPr>
        <w:numPr>
          <w:ilvl w:val="0"/>
          <w:numId w:val="30"/>
        </w:numPr>
        <w:spacing w:after="200" w:line="276" w:lineRule="auto"/>
        <w:jc w:val="both"/>
        <w:rPr>
          <w:sz w:val="24"/>
          <w:szCs w:val="24"/>
          <w:lang w:val="en-US"/>
        </w:rPr>
      </w:pPr>
      <w:r>
        <w:rPr>
          <w:sz w:val="24"/>
          <w:szCs w:val="24"/>
          <w:lang w:val="en-US"/>
        </w:rPr>
        <w:t xml:space="preserve">The </w:t>
      </w:r>
      <w:r w:rsidR="00590BB2">
        <w:rPr>
          <w:sz w:val="24"/>
          <w:szCs w:val="24"/>
          <w:lang w:val="en-US"/>
        </w:rPr>
        <w:t>client</w:t>
      </w:r>
      <w:r>
        <w:rPr>
          <w:sz w:val="24"/>
          <w:szCs w:val="24"/>
          <w:lang w:val="en-US"/>
        </w:rPr>
        <w:t xml:space="preserve"> verifies if one logged time is </w:t>
      </w:r>
      <w:r w:rsidR="00C1070C">
        <w:rPr>
          <w:sz w:val="24"/>
          <w:szCs w:val="24"/>
          <w:lang w:val="en-US"/>
        </w:rPr>
        <w:t xml:space="preserve">older </w:t>
      </w:r>
      <w:r>
        <w:rPr>
          <w:sz w:val="24"/>
          <w:szCs w:val="24"/>
          <w:lang w:val="en-US"/>
        </w:rPr>
        <w:t>than the last operation time. If it is true, the MOS module classifies the evaluated operation as malicious</w:t>
      </w:r>
      <w:r w:rsidR="00590BB2">
        <w:rPr>
          <w:sz w:val="24"/>
          <w:szCs w:val="24"/>
          <w:lang w:val="en-US"/>
        </w:rPr>
        <w:t>;</w:t>
      </w:r>
    </w:p>
    <w:p w:rsidR="005E1DFE" w:rsidRDefault="00BA2953">
      <w:pPr>
        <w:numPr>
          <w:ilvl w:val="0"/>
          <w:numId w:val="30"/>
        </w:numPr>
        <w:spacing w:after="200" w:line="276" w:lineRule="auto"/>
        <w:jc w:val="both"/>
        <w:rPr>
          <w:sz w:val="24"/>
          <w:szCs w:val="24"/>
          <w:lang w:val="en-US"/>
        </w:rPr>
      </w:pPr>
      <w:r>
        <w:rPr>
          <w:sz w:val="24"/>
          <w:szCs w:val="24"/>
          <w:lang w:val="en-US"/>
        </w:rPr>
        <w:t>The MOS module evaluate</w:t>
      </w:r>
      <w:r w:rsidR="00FB3465">
        <w:rPr>
          <w:sz w:val="24"/>
          <w:szCs w:val="24"/>
          <w:lang w:val="en-US"/>
        </w:rPr>
        <w:t xml:space="preserve">s the logging of legitimate operations, applying </w:t>
      </w:r>
      <w:r w:rsidR="00FB3465" w:rsidRPr="003159E9">
        <w:rPr>
          <w:sz w:val="24"/>
          <w:szCs w:val="24"/>
          <w:lang w:val="en-US"/>
        </w:rPr>
        <w:t xml:space="preserve">correlation analysis </w:t>
      </w:r>
      <w:r w:rsidR="00FB3465">
        <w:rPr>
          <w:sz w:val="24"/>
          <w:szCs w:val="24"/>
          <w:lang w:val="en-US"/>
        </w:rPr>
        <w:t xml:space="preserve">to identify </w:t>
      </w:r>
      <w:r w:rsidR="00FB3465" w:rsidRPr="003159E9">
        <w:rPr>
          <w:sz w:val="24"/>
          <w:szCs w:val="24"/>
          <w:lang w:val="en-US"/>
        </w:rPr>
        <w:t>anomalies on sparse or subtle number of file operations</w:t>
      </w:r>
      <w:r w:rsidR="00C1070C">
        <w:rPr>
          <w:sz w:val="24"/>
          <w:szCs w:val="24"/>
          <w:lang w:val="en-US"/>
        </w:rPr>
        <w:t>;</w:t>
      </w:r>
    </w:p>
    <w:p w:rsidR="005E1DFE" w:rsidRDefault="00FB3465">
      <w:pPr>
        <w:numPr>
          <w:ilvl w:val="0"/>
          <w:numId w:val="30"/>
        </w:numPr>
        <w:spacing w:after="200" w:line="276" w:lineRule="auto"/>
        <w:jc w:val="both"/>
        <w:rPr>
          <w:sz w:val="24"/>
          <w:szCs w:val="24"/>
          <w:lang w:val="en-US"/>
        </w:rPr>
      </w:pPr>
      <w:r>
        <w:rPr>
          <w:sz w:val="24"/>
          <w:szCs w:val="24"/>
          <w:lang w:val="en-US"/>
        </w:rPr>
        <w:t xml:space="preserve">The MOS module evaluates the logging of legitimate operations, applying </w:t>
      </w:r>
      <w:r w:rsidRPr="003159E9">
        <w:rPr>
          <w:sz w:val="24"/>
          <w:szCs w:val="24"/>
          <w:lang w:val="en-US"/>
        </w:rPr>
        <w:t xml:space="preserve">covariance analysis </w:t>
      </w:r>
      <w:r>
        <w:rPr>
          <w:sz w:val="24"/>
          <w:szCs w:val="24"/>
          <w:lang w:val="en-US"/>
        </w:rPr>
        <w:t>to identify</w:t>
      </w:r>
      <w:r w:rsidRPr="003159E9">
        <w:rPr>
          <w:sz w:val="24"/>
          <w:szCs w:val="24"/>
          <w:lang w:val="en-US"/>
        </w:rPr>
        <w:t xml:space="preserve"> abnormities caused by </w:t>
      </w:r>
      <w:r w:rsidR="00C1070C">
        <w:rPr>
          <w:sz w:val="24"/>
          <w:szCs w:val="24"/>
          <w:lang w:val="en-US"/>
        </w:rPr>
        <w:t xml:space="preserve">massive </w:t>
      </w:r>
      <w:r w:rsidRPr="003159E9">
        <w:rPr>
          <w:sz w:val="24"/>
          <w:szCs w:val="24"/>
          <w:lang w:val="en-US"/>
        </w:rPr>
        <w:t xml:space="preserve">operations during </w:t>
      </w:r>
      <w:r>
        <w:rPr>
          <w:sz w:val="24"/>
          <w:szCs w:val="24"/>
          <w:lang w:val="en-US"/>
        </w:rPr>
        <w:t>the session time;</w:t>
      </w:r>
    </w:p>
    <w:p w:rsidR="00623A5C" w:rsidRDefault="00C1070C" w:rsidP="00C1070C">
      <w:pPr>
        <w:pStyle w:val="PargrafodaLista"/>
        <w:spacing w:after="200" w:line="276" w:lineRule="auto"/>
        <w:rPr>
          <w:b/>
          <w:sz w:val="24"/>
          <w:szCs w:val="24"/>
          <w:lang w:val="en-US"/>
        </w:rPr>
      </w:pPr>
      <w:ins w:id="245" w:author="thiago Pereira" w:date="2016-02-20T17:09:00Z">
        <w:r w:rsidRPr="003159E9">
          <w:rPr>
            <w:b/>
            <w:sz w:val="24"/>
            <w:szCs w:val="24"/>
            <w:lang w:val="en-US"/>
          </w:rPr>
          <w:t>6.1 3</w:t>
        </w:r>
        <w:r>
          <w:rPr>
            <w:b/>
            <w:sz w:val="24"/>
            <w:szCs w:val="24"/>
            <w:lang w:val="en-US"/>
          </w:rPr>
          <w:t xml:space="preserve">.3 </w:t>
        </w:r>
      </w:ins>
      <w:ins w:id="246" w:author="thiago Pereira" w:date="2016-02-20T17:52:00Z">
        <w:r w:rsidR="00623A5C">
          <w:rPr>
            <w:b/>
            <w:sz w:val="24"/>
            <w:szCs w:val="24"/>
            <w:lang w:val="en-US"/>
          </w:rPr>
          <w:t>Data Modeling for</w:t>
        </w:r>
      </w:ins>
      <w:ins w:id="247" w:author="thiago Pereira" w:date="2016-02-20T17:53:00Z">
        <w:r w:rsidR="00623A5C">
          <w:rPr>
            <w:b/>
            <w:sz w:val="24"/>
            <w:szCs w:val="24"/>
            <w:lang w:val="en-US"/>
          </w:rPr>
          <w:t xml:space="preserve"> </w:t>
        </w:r>
      </w:ins>
      <w:r w:rsidR="00F533E9" w:rsidRPr="003159E9">
        <w:rPr>
          <w:b/>
          <w:sz w:val="24"/>
          <w:szCs w:val="24"/>
          <w:lang w:val="en-US"/>
        </w:rPr>
        <w:t xml:space="preserve">Behavioral </w:t>
      </w:r>
      <w:del w:id="248" w:author="thiago Pereira" w:date="2016-02-20T17:10:00Z">
        <w:r w:rsidR="00F533E9" w:rsidRPr="003159E9" w:rsidDel="00C1070C">
          <w:rPr>
            <w:b/>
            <w:sz w:val="24"/>
            <w:szCs w:val="24"/>
            <w:lang w:val="en-US"/>
          </w:rPr>
          <w:delText>analysis</w:delText>
        </w:r>
      </w:del>
      <w:ins w:id="249" w:author="thiago Pereira" w:date="2016-02-20T17:10:00Z">
        <w:r>
          <w:rPr>
            <w:b/>
            <w:sz w:val="24"/>
            <w:szCs w:val="24"/>
            <w:lang w:val="en-US"/>
          </w:rPr>
          <w:t>A</w:t>
        </w:r>
        <w:r w:rsidRPr="003159E9">
          <w:rPr>
            <w:b/>
            <w:sz w:val="24"/>
            <w:szCs w:val="24"/>
            <w:lang w:val="en-US"/>
          </w:rPr>
          <w:t>nalysis</w:t>
        </w:r>
      </w:ins>
    </w:p>
    <w:p w:rsidR="00F533E9" w:rsidRPr="003159E9" w:rsidRDefault="00F533E9" w:rsidP="00281A4A">
      <w:pPr>
        <w:spacing w:after="200" w:line="276" w:lineRule="auto"/>
        <w:jc w:val="both"/>
        <w:rPr>
          <w:sz w:val="24"/>
          <w:szCs w:val="24"/>
          <w:lang w:val="en-US"/>
        </w:rPr>
      </w:pPr>
      <w:del w:id="250" w:author="thiago Pereira" w:date="2016-02-20T17:10:00Z">
        <w:r w:rsidRPr="003159E9" w:rsidDel="00C1070C">
          <w:rPr>
            <w:sz w:val="24"/>
            <w:szCs w:val="24"/>
            <w:lang w:val="en-US"/>
          </w:rPr>
          <w:delText>Additionally, w</w:delText>
        </w:r>
      </w:del>
      <w:ins w:id="251" w:author="thiago Pereira" w:date="2016-02-20T17:10:00Z">
        <w:r w:rsidR="00C1070C">
          <w:rPr>
            <w:sz w:val="24"/>
            <w:szCs w:val="24"/>
            <w:lang w:val="en-US"/>
          </w:rPr>
          <w:t>W</w:t>
        </w:r>
      </w:ins>
      <w:r w:rsidRPr="003159E9">
        <w:rPr>
          <w:sz w:val="24"/>
          <w:szCs w:val="24"/>
          <w:lang w:val="en-US"/>
        </w:rPr>
        <w:t xml:space="preserve">e use the MOS schemes in order to identify anomalous behavior that can indicate an attack and </w:t>
      </w:r>
      <w:ins w:id="252" w:author="thiago Pereira" w:date="2016-02-20T17:51:00Z">
        <w:r w:rsidR="00623A5C">
          <w:rPr>
            <w:sz w:val="24"/>
            <w:szCs w:val="24"/>
            <w:lang w:val="en-US"/>
          </w:rPr>
          <w:t xml:space="preserve">be used </w:t>
        </w:r>
      </w:ins>
      <w:ins w:id="253" w:author="thiago Pereira" w:date="2016-02-20T17:52:00Z">
        <w:r w:rsidR="00623A5C">
          <w:rPr>
            <w:sz w:val="24"/>
            <w:szCs w:val="24"/>
            <w:lang w:val="en-US"/>
          </w:rPr>
          <w:t>to prevent or avoid attack propagation</w:t>
        </w:r>
      </w:ins>
      <w:del w:id="254" w:author="thiago Pereira" w:date="2016-02-20T17:52:00Z">
        <w:r w:rsidRPr="003159E9" w:rsidDel="00623A5C">
          <w:rPr>
            <w:sz w:val="24"/>
            <w:szCs w:val="24"/>
            <w:lang w:val="en-US"/>
          </w:rPr>
          <w:delText>alarm the system of the wrong user behavior</w:delText>
        </w:r>
      </w:del>
      <w:r w:rsidRPr="003159E9">
        <w:rPr>
          <w:sz w:val="24"/>
          <w:szCs w:val="24"/>
          <w:lang w:val="en-US"/>
        </w:rPr>
        <w:t>.</w:t>
      </w:r>
      <w:r w:rsidRPr="003159E9" w:rsidDel="00107256">
        <w:rPr>
          <w:sz w:val="24"/>
          <w:szCs w:val="24"/>
          <w:lang w:val="en-US"/>
        </w:rPr>
        <w:t xml:space="preserve"> </w:t>
      </w:r>
      <w:r w:rsidRPr="003159E9">
        <w:rPr>
          <w:sz w:val="24"/>
          <w:szCs w:val="24"/>
          <w:lang w:val="en-US"/>
        </w:rPr>
        <w:t xml:space="preserve">Therefore, it is necessary to analyze the data that can be collected from user operations on mobile client, to identify features that can be modeled and submitted to MOS schemes, according to described in </w:t>
      </w:r>
      <w:r w:rsidRPr="0061450A">
        <w:rPr>
          <w:sz w:val="24"/>
          <w:szCs w:val="24"/>
          <w:lang w:val="en-US"/>
        </w:rPr>
        <w:t xml:space="preserve">Section </w:t>
      </w:r>
      <w:r>
        <w:rPr>
          <w:sz w:val="24"/>
          <w:szCs w:val="24"/>
          <w:lang w:val="en-US"/>
        </w:rPr>
        <w:t>5.4.</w:t>
      </w:r>
    </w:p>
    <w:p w:rsidR="00F533E9" w:rsidRPr="003159E9" w:rsidRDefault="00F533E9" w:rsidP="00281A4A">
      <w:pPr>
        <w:spacing w:after="200" w:line="276" w:lineRule="auto"/>
        <w:jc w:val="both"/>
        <w:rPr>
          <w:sz w:val="24"/>
          <w:szCs w:val="24"/>
          <w:lang w:val="en-US"/>
        </w:rPr>
      </w:pPr>
      <w:r w:rsidRPr="003159E9">
        <w:rPr>
          <w:sz w:val="24"/>
          <w:szCs w:val="24"/>
          <w:lang w:val="en-US"/>
        </w:rPr>
        <w:t>The selected features shall be modeled as matrices which represents a signal superposition containing noise, legitimate and malicious behavior [</w:t>
      </w:r>
      <w:del w:id="255" w:author="thiago Pereira" w:date="2016-02-20T18:43:00Z">
        <w:r w:rsidDel="002411D4">
          <w:rPr>
            <w:sz w:val="24"/>
            <w:szCs w:val="24"/>
            <w:lang w:val="en-US"/>
          </w:rPr>
          <w:delText>24</w:delText>
        </w:r>
      </w:del>
      <w:ins w:id="256" w:author="thiago Pereira" w:date="2016-02-20T18:43:00Z">
        <w:r w:rsidR="002411D4">
          <w:rPr>
            <w:sz w:val="24"/>
            <w:szCs w:val="24"/>
            <w:lang w:val="en-US"/>
          </w:rPr>
          <w:t>12</w:t>
        </w:r>
      </w:ins>
      <w:r w:rsidRPr="003159E9">
        <w:rPr>
          <w:sz w:val="24"/>
          <w:szCs w:val="24"/>
          <w:lang w:val="en-US"/>
        </w:rPr>
        <w:t xml:space="preserve">], grouped into time frames </w:t>
      </w:r>
      <w:r w:rsidR="00FA705C" w:rsidRPr="007D772C">
        <w:rPr>
          <w:sz w:val="24"/>
          <w:szCs w:val="24"/>
          <w:lang w:val="en-US"/>
        </w:rPr>
        <w:fldChar w:fldCharType="begin"/>
      </w:r>
      <w:r w:rsidRPr="007D772C">
        <w:rPr>
          <w:sz w:val="24"/>
          <w:szCs w:val="24"/>
          <w:lang w:val="en-US"/>
        </w:rPr>
        <w:instrText xml:space="preserve"> QUOTE </w:instrText>
      </w:r>
      <w:r w:rsidR="005E1DFE">
        <w:pict>
          <v:shape id="_x0000_i1058" type="#_x0000_t75" style="width:168.85pt;height:16.3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oNotEmbedSystemFonts/&gt;&lt;w:defaultTabStop w:val=&quot;720&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072DD3&quot;/&gt;&lt;wsp:rsid wsp:val=&quot;0002656C&quot;/&gt;&lt;wsp:rsid wsp:val=&quot;00031D60&quot;/&gt;&lt;wsp:rsid wsp:val=&quot;0004066A&quot;/&gt;&lt;wsp:rsid wsp:val=&quot;00050257&quot;/&gt;&lt;wsp:rsid wsp:val=&quot;00051B6D&quot;/&gt;&lt;wsp:rsid wsp:val=&quot;000531A5&quot;/&gt;&lt;wsp:rsid wsp:val=&quot;00056365&quot;/&gt;&lt;wsp:rsid wsp:val=&quot;00072DD3&quot;/&gt;&lt;wsp:rsid wsp:val=&quot;000744BA&quot;/&gt;&lt;wsp:rsid wsp:val=&quot;00081570&quot;/&gt;&lt;wsp:rsid wsp:val=&quot;000B2E1B&quot;/&gt;&lt;wsp:rsid wsp:val=&quot;000B3D10&quot;/&gt;&lt;wsp:rsid wsp:val=&quot;000B5092&quot;/&gt;&lt;wsp:rsid wsp:val=&quot;000D06DC&quot;/&gt;&lt;wsp:rsid wsp:val=&quot;000D2AFE&quot;/&gt;&lt;wsp:rsid wsp:val=&quot;000D6F45&quot;/&gt;&lt;wsp:rsid wsp:val=&quot;000F2793&quot;/&gt;&lt;wsp:rsid wsp:val=&quot;00131E1E&quot;/&gt;&lt;wsp:rsid wsp:val=&quot;0013288F&quot;/&gt;&lt;wsp:rsid wsp:val=&quot;00145FD8&quot;/&gt;&lt;wsp:rsid wsp:val=&quot;00160097&quot;/&gt;&lt;wsp:rsid wsp:val=&quot;00163610&quot;/&gt;&lt;wsp:rsid wsp:val=&quot;00173561&quot;/&gt;&lt;wsp:rsid wsp:val=&quot;00191CBF&quot;/&gt;&lt;wsp:rsid wsp:val=&quot;001939C7&quot;/&gt;&lt;wsp:rsid wsp:val=&quot;001A38A6&quot;/&gt;&lt;wsp:rsid wsp:val=&quot;001B1517&quot;/&gt;&lt;wsp:rsid wsp:val=&quot;001C64A1&quot;/&gt;&lt;wsp:rsid wsp:val=&quot;001D147D&quot;/&gt;&lt;wsp:rsid wsp:val=&quot;002217BC&quot;/&gt;&lt;wsp:rsid wsp:val=&quot;00223913&quot;/&gt;&lt;wsp:rsid wsp:val=&quot;00244035&quot;/&gt;&lt;wsp:rsid wsp:val=&quot;00256E45&quot;/&gt;&lt;wsp:rsid wsp:val=&quot;002621E5&quot;/&gt;&lt;wsp:rsid wsp:val=&quot;00264DD6&quot;/&gt;&lt;wsp:rsid wsp:val=&quot;00267171&quot;/&gt;&lt;wsp:rsid wsp:val=&quot;00281A4A&quot;/&gt;&lt;wsp:rsid wsp:val=&quot;00287CAA&quot;/&gt;&lt;wsp:rsid wsp:val=&quot;002A1CC7&quot;/&gt;&lt;wsp:rsid wsp:val=&quot;002A2E20&quot;/&gt;&lt;wsp:rsid wsp:val=&quot;002B0A67&quot;/&gt;&lt;wsp:rsid wsp:val=&quot;00307467&quot;/&gt;&lt;wsp:rsid wsp:val=&quot;003144FD&quot;/&gt;&lt;wsp:rsid wsp:val=&quot;003159E9&quot;/&gt;&lt;wsp:rsid wsp:val=&quot;00321358&quot;/&gt;&lt;wsp:rsid wsp:val=&quot;0033457B&quot;/&gt;&lt;wsp:rsid wsp:val=&quot;003345B3&quot;/&gt;&lt;wsp:rsid wsp:val=&quot;0033474D&quot;/&gt;&lt;wsp:rsid wsp:val=&quot;00354416&quot;/&gt;&lt;wsp:rsid wsp:val=&quot;00356937&quot;/&gt;&lt;wsp:rsid wsp:val=&quot;00356CBC&quot;/&gt;&lt;wsp:rsid wsp:val=&quot;0038071D&quot;/&gt;&lt;wsp:rsid wsp:val=&quot;00385621&quot;/&gt;&lt;wsp:rsid wsp:val=&quot;003A1B34&quot;/&gt;&lt;wsp:rsid wsp:val=&quot;003E6F71&quot;/&gt;&lt;wsp:rsid wsp:val=&quot;003F66E8&quot;/&gt;&lt;wsp:rsid wsp:val=&quot;003F695F&quot;/&gt;&lt;wsp:rsid wsp:val=&quot;004016E6&quot;/&gt;&lt;wsp:rsid wsp:val=&quot;0040663A&quot;/&gt;&lt;wsp:rsid wsp:val=&quot;0041562F&quot;/&gt;&lt;wsp:rsid wsp:val=&quot;00430651&quot;/&gt;&lt;wsp:rsid wsp:val=&quot;00432E74&quot;/&gt;&lt;wsp:rsid wsp:val=&quot;00432ECA&quot;/&gt;&lt;wsp:rsid wsp:val=&quot;00435336&quot;/&gt;&lt;wsp:rsid wsp:val=&quot;00440896&quot;/&gt;&lt;wsp:rsid wsp:val=&quot;00442443&quot;/&gt;&lt;wsp:rsid wsp:val=&quot;00452671&quot;/&gt;&lt;wsp:rsid wsp:val=&quot;004573A4&quot;/&gt;&lt;wsp:rsid wsp:val=&quot;004766DB&quot;/&gt;&lt;wsp:rsid wsp:val=&quot;004775DC&quot;/&gt;&lt;wsp:rsid wsp:val=&quot;0049590A&quot;/&gt;&lt;wsp:rsid wsp:val=&quot;004A0B44&quot;/&gt;&lt;wsp:rsid wsp:val=&quot;004A53F1&quot;/&gt;&lt;wsp:rsid wsp:val=&quot;004E2459&quot;/&gt;&lt;wsp:rsid wsp:val=&quot;00514559&quot;/&gt;&lt;wsp:rsid wsp:val=&quot;0054062D&quot;/&gt;&lt;wsp:rsid wsp:val=&quot;00554009&quot;/&gt;&lt;wsp:rsid wsp:val=&quot;00562A01&quot;/&gt;&lt;wsp:rsid wsp:val=&quot;00562BFF&quot;/&gt;&lt;wsp:rsid wsp:val=&quot;00570741&quot;/&gt;&lt;wsp:rsid wsp:val=&quot;00593F0F&quot;/&gt;&lt;wsp:rsid wsp:val=&quot;005952A0&quot;/&gt;&lt;wsp:rsid wsp:val=&quot;00595F78&quot;/&gt;&lt;wsp:rsid wsp:val=&quot;005A35D5&quot;/&gt;&lt;wsp:rsid wsp:val=&quot;005B33B3&quot;/&gt;&lt;wsp:rsid wsp:val=&quot;005E1FDE&quot;/&gt;&lt;wsp:rsid wsp:val=&quot;005F0B53&quot;/&gt;&lt;wsp:rsid wsp:val=&quot;005F1E87&quot;/&gt;&lt;wsp:rsid wsp:val=&quot;005F4C98&quot;/&gt;&lt;wsp:rsid wsp:val=&quot;005F7996&quot;/&gt;&lt;wsp:rsid wsp:val=&quot;0061450A&quot;/&gt;&lt;wsp:rsid wsp:val=&quot;00617B58&quot;/&gt;&lt;wsp:rsid wsp:val=&quot;00622708&quot;/&gt;&lt;wsp:rsid wsp:val=&quot;006334F0&quot;/&gt;&lt;wsp:rsid wsp:val=&quot;0064529E&quot;/&gt;&lt;wsp:rsid wsp:val=&quot;00650B21&quot;/&gt;&lt;wsp:rsid wsp:val=&quot;00651F87&quot;/&gt;&lt;wsp:rsid wsp:val=&quot;00653A70&quot;/&gt;&lt;wsp:rsid wsp:val=&quot;00654667&quot;/&gt;&lt;wsp:rsid wsp:val=&quot;00660BB1&quot;/&gt;&lt;wsp:rsid wsp:val=&quot;00667908&quot;/&gt;&lt;wsp:rsid wsp:val=&quot;006713D0&quot;/&gt;&lt;wsp:rsid wsp:val=&quot;00673A6C&quot;/&gt;&lt;wsp:rsid wsp:val=&quot;006800CC&quot;/&gt;&lt;wsp:rsid wsp:val=&quot;00682F93&quot;/&gt;&lt;wsp:rsid wsp:val=&quot;00694E88&quot;/&gt;&lt;wsp:rsid wsp:val=&quot;006A0653&quot;/&gt;&lt;wsp:rsid wsp:val=&quot;006B6C31&quot;/&gt;&lt;wsp:rsid wsp:val=&quot;006C15D5&quot;/&gt;&lt;wsp:rsid wsp:val=&quot;006C2898&quot;/&gt;&lt;wsp:rsid wsp:val=&quot;006C72CC&quot;/&gt;&lt;wsp:rsid wsp:val=&quot;006F220F&quot;/&gt;&lt;wsp:rsid wsp:val=&quot;006F500E&quot;/&gt;&lt;wsp:rsid wsp:val=&quot;00747566&quot;/&gt;&lt;wsp:rsid wsp:val=&quot;00760C13&quot;/&gt;&lt;wsp:rsid wsp:val=&quot;007767B8&quot;/&gt;&lt;wsp:rsid wsp:val=&quot;00786A69&quot;/&gt;&lt;wsp:rsid wsp:val=&quot;00787BCD&quot;/&gt;&lt;wsp:rsid wsp:val=&quot;00796917&quot;/&gt;&lt;wsp:rsid wsp:val=&quot;007A65BE&quot;/&gt;&lt;wsp:rsid wsp:val=&quot;007B3349&quot;/&gt;&lt;wsp:rsid wsp:val=&quot;007B76BD&quot;/&gt;&lt;wsp:rsid wsp:val=&quot;007C20A7&quot;/&gt;&lt;wsp:rsid wsp:val=&quot;007D06F5&quot;/&gt;&lt;wsp:rsid wsp:val=&quot;007D3F58&quot;/&gt;&lt;wsp:rsid wsp:val=&quot;007D772C&quot;/&gt;&lt;wsp:rsid wsp:val=&quot;00811ECD&quot;/&gt;&lt;wsp:rsid wsp:val=&quot;00832134&quot;/&gt;&lt;wsp:rsid wsp:val=&quot;008452CA&quot;/&gt;&lt;wsp:rsid wsp:val=&quot;00845551&quot;/&gt;&lt;wsp:rsid wsp:val=&quot;008472B9&quot;/&gt;&lt;wsp:rsid wsp:val=&quot;00852DDA&quot;/&gt;&lt;wsp:rsid wsp:val=&quot;0087047A&quot;/&gt;&lt;wsp:rsid wsp:val=&quot;0087051B&quot;/&gt;&lt;wsp:rsid wsp:val=&quot;008758FE&quot;/&gt;&lt;wsp:rsid wsp:val=&quot;0088008A&quot;/&gt;&lt;wsp:rsid wsp:val=&quot;00884B2B&quot;/&gt;&lt;wsp:rsid wsp:val=&quot;008B2F84&quot;/&gt;&lt;wsp:rsid wsp:val=&quot;008D1255&quot;/&gt;&lt;wsp:rsid wsp:val=&quot;008E7DD7&quot;/&gt;&lt;wsp:rsid wsp:val=&quot;008F42D8&quot;/&gt;&lt;wsp:rsid wsp:val=&quot;00925C73&quot;/&gt;&lt;wsp:rsid wsp:val=&quot;0093335A&quot;/&gt;&lt;wsp:rsid wsp:val=&quot;009400B2&quot;/&gt;&lt;wsp:rsid wsp:val=&quot;00946043&quot;/&gt;&lt;wsp:rsid wsp:val=&quot;00956F95&quot;/&gt;&lt;wsp:rsid wsp:val=&quot;00957A1C&quot;/&gt;&lt;wsp:rsid wsp:val=&quot;009647DB&quot;/&gt;&lt;wsp:rsid wsp:val=&quot;0096652E&quot;/&gt;&lt;wsp:rsid wsp:val=&quot;00995E44&quot;/&gt;&lt;wsp:rsid wsp:val=&quot;009975B6&quot;/&gt;&lt;wsp:rsid wsp:val=&quot;009D2741&quot;/&gt;&lt;wsp:rsid wsp:val=&quot;009E0793&quot;/&gt;&lt;wsp:rsid wsp:val=&quot;009E0E73&quot;/&gt;&lt;wsp:rsid wsp:val=&quot;009F105D&quot;/&gt;&lt;wsp:rsid wsp:val=&quot;009F1085&quot;/&gt;&lt;wsp:rsid wsp:val=&quot;009F4B62&quot;/&gt;&lt;wsp:rsid wsp:val=&quot;009F62AF&quot;/&gt;&lt;wsp:rsid wsp:val=&quot;00A01DB2&quot;/&gt;&lt;wsp:rsid wsp:val=&quot;00A132F1&quot;/&gt;&lt;wsp:rsid wsp:val=&quot;00A14712&quot;/&gt;&lt;wsp:rsid wsp:val=&quot;00A230A5&quot;/&gt;&lt;wsp:rsid wsp:val=&quot;00A3626F&quot;/&gt;&lt;wsp:rsid wsp:val=&quot;00A51921&quot;/&gt;&lt;wsp:rsid wsp:val=&quot;00A562A1&quot;/&gt;&lt;wsp:rsid wsp:val=&quot;00A67C9A&quot;/&gt;&lt;wsp:rsid wsp:val=&quot;00AB0D1A&quot;/&gt;&lt;wsp:rsid wsp:val=&quot;00AB591D&quot;/&gt;&lt;wsp:rsid wsp:val=&quot;00AC4844&quot;/&gt;&lt;wsp:rsid wsp:val=&quot;00AD545C&quot;/&gt;&lt;wsp:rsid wsp:val=&quot;00AD7125&quot;/&gt;&lt;wsp:rsid wsp:val=&quot;00AE7AA3&quot;/&gt;&lt;wsp:rsid wsp:val=&quot;00B06ED5&quot;/&gt;&lt;wsp:rsid wsp:val=&quot;00B17681&quot;/&gt;&lt;wsp:rsid wsp:val=&quot;00B54120&quot;/&gt;&lt;wsp:rsid wsp:val=&quot;00B65FF9&quot;/&gt;&lt;wsp:rsid wsp:val=&quot;00B7060B&quot;/&gt;&lt;wsp:rsid wsp:val=&quot;00B77CD5&quot;/&gt;&lt;wsp:rsid wsp:val=&quot;00B86320&quot;/&gt;&lt;wsp:rsid wsp:val=&quot;00B95E9E&quot;/&gt;&lt;wsp:rsid wsp:val=&quot;00BA27B1&quot;/&gt;&lt;wsp:rsid wsp:val=&quot;00BB46FE&quot;/&gt;&lt;wsp:rsid wsp:val=&quot;00BB5951&quot;/&gt;&lt;wsp:rsid wsp:val=&quot;00BB5970&quot;/&gt;&lt;wsp:rsid wsp:val=&quot;00BD0ABF&quot;/&gt;&lt;wsp:rsid wsp:val=&quot;00BD2C2B&quot;/&gt;&lt;wsp:rsid wsp:val=&quot;00BE2F9A&quot;/&gt;&lt;wsp:rsid wsp:val=&quot;00BF10AD&quot;/&gt;&lt;wsp:rsid wsp:val=&quot;00C03427&quot;/&gt;&lt;wsp:rsid wsp:val=&quot;00C1418D&quot;/&gt;&lt;wsp:rsid wsp:val=&quot;00C30896&quot;/&gt;&lt;wsp:rsid wsp:val=&quot;00C3220C&quot;/&gt;&lt;wsp:rsid wsp:val=&quot;00C36ACA&quot;/&gt;&lt;wsp:rsid wsp:val=&quot;00C402C9&quot;/&gt;&lt;wsp:rsid wsp:val=&quot;00C456F0&quot;/&gt;&lt;wsp:rsid wsp:val=&quot;00C515AB&quot;/&gt;&lt;wsp:rsid wsp:val=&quot;00C55341&quot;/&gt;&lt;wsp:rsid wsp:val=&quot;00C55CD5&quot;/&gt;&lt;wsp:rsid wsp:val=&quot;00C6374F&quot;/&gt;&lt;wsp:rsid wsp:val=&quot;00C65CC3&quot;/&gt;&lt;wsp:rsid wsp:val=&quot;00C81527&quot;/&gt;&lt;wsp:rsid wsp:val=&quot;00C92953&quot;/&gt;&lt;wsp:rsid wsp:val=&quot;00CA06CF&quot;/&gt;&lt;wsp:rsid wsp:val=&quot;00CD1A61&quot;/&gt;&lt;wsp:rsid wsp:val=&quot;00CD6385&quot;/&gt;&lt;wsp:rsid wsp:val=&quot;00D21507&quot;/&gt;&lt;wsp:rsid wsp:val=&quot;00D22EA3&quot;/&gt;&lt;wsp:rsid wsp:val=&quot;00D2658A&quot;/&gt;&lt;wsp:rsid wsp:val=&quot;00D4180F&quot;/&gt;&lt;wsp:rsid wsp:val=&quot;00D42D4F&quot;/&gt;&lt;wsp:rsid wsp:val=&quot;00D51941&quot;/&gt;&lt;wsp:rsid wsp:val=&quot;00D62B40&quot;/&gt;&lt;wsp:rsid wsp:val=&quot;00D734DB&quot;/&gt;&lt;wsp:rsid wsp:val=&quot;00DC7ECD&quot;/&gt;&lt;wsp:rsid wsp:val=&quot;00DD43CD&quot;/&gt;&lt;wsp:rsid wsp:val=&quot;00DD4628&quot;/&gt;&lt;wsp:rsid wsp:val=&quot;00E16D80&quot;/&gt;&lt;wsp:rsid wsp:val=&quot;00E17D70&quot;/&gt;&lt;wsp:rsid wsp:val=&quot;00E329C2&quot;/&gt;&lt;wsp:rsid wsp:val=&quot;00E37A75&quot;/&gt;&lt;wsp:rsid wsp:val=&quot;00E61444&quot;/&gt;&lt;wsp:rsid wsp:val=&quot;00E65EC9&quot;/&gt;&lt;wsp:rsid wsp:val=&quot;00E702DE&quot;/&gt;&lt;wsp:rsid wsp:val=&quot;00E72277&quot;/&gt;&lt;wsp:rsid wsp:val=&quot;00E92992&quot;/&gt;&lt;wsp:rsid wsp:val=&quot;00E97FA5&quot;/&gt;&lt;wsp:rsid wsp:val=&quot;00EA2555&quot;/&gt;&lt;wsp:rsid wsp:val=&quot;00EA45EA&quot;/&gt;&lt;wsp:rsid wsp:val=&quot;00EB0300&quot;/&gt;&lt;wsp:rsid wsp:val=&quot;00EB1279&quot;/&gt;&lt;wsp:rsid wsp:val=&quot;00EC4197&quot;/&gt;&lt;wsp:rsid wsp:val=&quot;00ED2EB1&quot;/&gt;&lt;wsp:rsid wsp:val=&quot;00EE0C15&quot;/&gt;&lt;wsp:rsid wsp:val=&quot;00F002FB&quot;/&gt;&lt;wsp:rsid wsp:val=&quot;00F033B1&quot;/&gt;&lt;wsp:rsid wsp:val=&quot;00F03E3D&quot;/&gt;&lt;wsp:rsid wsp:val=&quot;00F36678&quot;/&gt;&lt;wsp:rsid wsp:val=&quot;00F376D1&quot;/&gt;&lt;wsp:rsid wsp:val=&quot;00F46BBC&quot;/&gt;&lt;wsp:rsid wsp:val=&quot;00F50654&quot;/&gt;&lt;wsp:rsid wsp:val=&quot;00F56C49&quot;/&gt;&lt;wsp:rsid wsp:val=&quot;00F572F7&quot;/&gt;&lt;wsp:rsid wsp:val=&quot;00F83F84&quot;/&gt;&lt;wsp:rsid wsp:val=&quot;00F95956&quot;/&gt;&lt;wsp:rsid wsp:val=&quot;00FB251D&quot;/&gt;&lt;wsp:rsid wsp:val=&quot;00FB27C3&quot;/&gt;&lt;wsp:rsid wsp:val=&quot;00FC6FA8&quot;/&gt;&lt;wsp:rsid wsp:val=&quot;00FF78A9&quot;/&gt;&lt;/wsp:rsids&gt;&lt;/w:docPr&gt;&lt;w:body&gt;&lt;w:p wsp:rsidR=&quot;00000000&quot; wsp:rsidRDefault=&quot;0033474D&quot;&gt;&lt;m:oMathPara&gt;&lt;m:oMath&gt;&lt;m:sSup&gt;&lt;m:sSupPr&gt;&lt;m:ctrlPr&gt;&lt;w:rPr&gt;&lt;w:rFonts w:ascii=&quot;Cambria Math&quot; w:h-ansi=&quot;Cambria Math&quot;/&gt;&lt;wx:font wx:val=&quot;Cambria Math&quot;/&gt;&lt;w:sz w:val=&quot;24&quot;/&gt;&lt;w:sz-cs w:val=&quot;24&quot;/&gt;&lt;w:lang w:val=&quot;EN-US&quot;/&gt;&lt;/w:rPr&gt;&lt;/m:ctrlPr&gt;&lt;/m:sSupPr&gt;&lt;m:e&gt;&lt;m:r&gt;&lt;m:rPr&gt;&lt;m:sty m:val=&quot;p&quot;/&gt;&lt;/m:rPr&gt;&lt;w:rPr&gt;&lt;w:rFonts w:ascii=&quot;Cambria Math&quot; w:h-ansi=&quot;Cambria Math&quot;/&gt;&lt;wx:font wx:val=&quot;Cambria Math&quot;/&gt;&lt;w:sz w:val=&quot;24&quot;/&gt;&lt;w:sz-cs w:val=&quot;24&quot;/&gt;&lt;w:lang w:val=&quot;EN-US&quot;/&gt;&lt;/w:rPr&gt;&lt;m:t&gt;X&lt;/m:t&gt;&lt;/m:r&gt;&lt;/m:e&gt;&lt;m:sup&gt;&lt;m:r&gt;&lt;m:rPr&gt;&lt;m:sty m:val=&quot;p&quot;/&gt;&lt;/m:rPr&gt;&lt;w:rPr&gt;&lt;w:rFonts w:ascii=&quot;Cambria Math&quot; w:h-ansi=&quot;Cambria Math&quot;/&gt;&lt;wx:font wx:val=&quot;Cambria Math&quot;/&gt;&lt;w:sz w:val=&quot;24&quot;/&gt;&lt;w:sz-cs w:val=&quot;24&quot;/&gt;&lt;w:lang w:val=&quot;EN-US&quot;/&gt;&lt;/w:rPr&gt;&lt;m:t&gt;(t)&lt;/m:t&gt;&lt;/m:r&gt;&lt;/m:sup&gt;&lt;/m:sSup&gt;&lt;m:r&gt;&lt;m:rPr&gt;&lt;m:sty m:val=&quot;p&quot;/&gt;&lt;/m:rPr&gt;&lt;w:rPr&gt;&lt;w:rFonts w:ascii=&quot;Cambria Math&quot; w:h-ansi=&quot;Cambria Math&quot;/&gt;&lt;wx:font wx:val=&quot;Cambria Math&quot;/&gt;&lt;w:sz w:val=&quot;24&quot;/&gt;&lt;w:sz-cs w:val=&quot;24&quot;/&gt;&lt;w:lang w:val=&quot;EN-US&quot;/&gt;&lt;/w:rPr&gt;&lt;m:t&gt;?€€&lt;/m:t&gt;&lt;/m:r&gt;&lt;m:sSup&gt;&lt;m:sSupPr&gt;&lt;m:ctrlPr&gt;&lt;w:rPr&gt;&lt;w:rFonts w:ascii=&quot;Cambria Math&quot; w:h-ansi=&quot;Cambria Math&quot;/&gt;&lt;wx:font wx:val=&quot;Cambria Math&quot;/&gt;&lt;w:sz w:val=&quot;24&quot;/&gt;&lt;w:sz-cs w:val=&quot;24&quot;/&gt;&lt;w:lang w:val=&quot;EN-US&quot;/&gt;&lt;/w:rPr&gt;&lt;/m:ctrlPr&gt;&lt;/m:sSupPr&gt;&lt;m:e&gt;&lt;m:r&gt;&lt;m:rPr&gt;&lt;m:scr m:val=&quot;double-struck&quot;/&gt;&lt;m:sty m:val=&quot;p&quot;/&gt;&lt;/m:rPr&gt;&lt;w:rPr&gt;&lt;w:rFonts w:ascii=&quot;Cambria Math&quot; w:h-ansi=&quot;Cambria Math&quot;/&gt;&lt;wx:font wx:val=&quot;Cambria Math&quot;/&gt;&lt;w:sz w:val=&quot;24&quot;/&gt;&lt;w:sz-cs w:val=&quot;24&quot;/&gt;&lt;w:lang w:val=&quot;EN-US&quot;/&gt;&lt;/w:rPr&gt;&lt;m:t&gt;R&lt;/m:t&gt;&lt;/m:r&gt;&lt;/m:e&gt;&lt;m:sup&gt;&lt;m:r&gt;&lt;m:rPr&gt;&lt;m:sty m:val=&quot;p&quot;/&gt;&lt;/m:rPr&gt;&lt;w:rPr&gt;&lt;w:rFonts w:ascii=&quot;Cambria Math&quot; w:h-ansi=&quot;Cambria Math&quot;/&gt;&lt;wx:font wx:val=&quot;Cambria Math&quot;/&gt;&lt;w:sz w:val=&quot;24&quot;/&gt;&lt;w:sz-cs w:val=&quot;24&quot;/&gt;&lt;w:lang w:val=&quot;EN-US&quot;/&gt;&lt;/w:rPr&gt;&lt;m:t&gt;M&lt;/m:t&gt;&lt;/m:r&gt;&lt;m:r&gt;&lt;m:rPr&gt;&lt;m:sty m:val=&quot;p&quot;/&gt;&lt;/m:rPr&gt;&lt;w:rPr&gt;&lt;w:rFonts w:ascii=&quot;Cambria Math&quot;/&gt;&lt;w:sz w:val=&quot;24&quot;/&gt;&lt;w:sz-cs w:val=&quot;24&quot;/&gt;&lt;w:lang w:val=&quot;EN-US&quot;/&gt;&lt;/w:rPr&gt;&lt;m:t&gt;?—&lt;/m:t&gt;&lt;/m:r&gt;&lt;m:r&gt;&lt;m:rPr&gt;&lt;m:sty m:val=&quot;p&quot;/&gt;&lt;/m:rPr&gt;&lt;w:rPr&gt;&lt;w:rFonts w:ascii=&quot;Cambria Math&quot; w:h-ansi=&quot;Cambria Math&quot;/&gt;&lt;wx:font wx:val=&quot;Cambria Math&quot;/&gt;&lt;w:sz w:val=&quot;24&quot;/&gt;&lt;w:sz-cs w:val=&quot;24&quot;/&gt;&lt;w:lang w:val=&quot;EN-US&quot;/&gt;&lt;/w:rPr&gt;&lt;m:t&gt;N&lt;/m:t&gt;&lt;/m:r&gt;&lt;/m:sup&gt;&lt;/m:sSup&gt;&lt;m:r&gt;&lt;m:rPr&gt;&lt;m:sty m:val=&quot;p&quot;/&gt;&lt;/m:rPr&gt;&lt;w:rPr&gt;&lt;w:rFonts w:ascii=&quot;Cambria Math&quot; w:h-ansi=&quot;Cambria Math&quot;/&gt;&lt;wx:font wx:val=&quot;Cambria Math&quot;/&gt;&lt;w:sz w:val=&quot;24&quot;/&gt;&lt;w:sz-cs w:val=&quot;24&quot;/&gt;&lt;w:lang w:val=&quot;EN-US&quot;/&gt;&lt;/w:rPr&gt;&lt;m:t&gt;,  t=1, 2, 3, ??¦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9" o:title="" chromakey="white"/>
          </v:shape>
        </w:pict>
      </w:r>
      <w:r w:rsidRPr="007D772C">
        <w:rPr>
          <w:sz w:val="24"/>
          <w:szCs w:val="24"/>
          <w:lang w:val="en-US"/>
        </w:rPr>
        <w:instrText xml:space="preserve"> </w:instrText>
      </w:r>
      <w:r w:rsidR="00FA705C" w:rsidRPr="007D772C">
        <w:rPr>
          <w:sz w:val="24"/>
          <w:szCs w:val="24"/>
          <w:lang w:val="en-US"/>
        </w:rPr>
        <w:fldChar w:fldCharType="separate"/>
      </w:r>
      <w:r w:rsidR="005E1DFE">
        <w:pict>
          <v:shape id="_x0000_i1059" type="#_x0000_t75" style="width:168.85pt;height:16.3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oNotEmbedSystemFonts/&gt;&lt;w:defaultTabStop w:val=&quot;720&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072DD3&quot;/&gt;&lt;wsp:rsid wsp:val=&quot;0002656C&quot;/&gt;&lt;wsp:rsid wsp:val=&quot;00031D60&quot;/&gt;&lt;wsp:rsid wsp:val=&quot;0004066A&quot;/&gt;&lt;wsp:rsid wsp:val=&quot;00050257&quot;/&gt;&lt;wsp:rsid wsp:val=&quot;00051B6D&quot;/&gt;&lt;wsp:rsid wsp:val=&quot;000531A5&quot;/&gt;&lt;wsp:rsid wsp:val=&quot;00056365&quot;/&gt;&lt;wsp:rsid wsp:val=&quot;00072DD3&quot;/&gt;&lt;wsp:rsid wsp:val=&quot;000744BA&quot;/&gt;&lt;wsp:rsid wsp:val=&quot;00081570&quot;/&gt;&lt;wsp:rsid wsp:val=&quot;000B2E1B&quot;/&gt;&lt;wsp:rsid wsp:val=&quot;000B3D10&quot;/&gt;&lt;wsp:rsid wsp:val=&quot;000B5092&quot;/&gt;&lt;wsp:rsid wsp:val=&quot;000D06DC&quot;/&gt;&lt;wsp:rsid wsp:val=&quot;000D2AFE&quot;/&gt;&lt;wsp:rsid wsp:val=&quot;000D6F45&quot;/&gt;&lt;wsp:rsid wsp:val=&quot;000F2793&quot;/&gt;&lt;wsp:rsid wsp:val=&quot;00131E1E&quot;/&gt;&lt;wsp:rsid wsp:val=&quot;0013288F&quot;/&gt;&lt;wsp:rsid wsp:val=&quot;00145FD8&quot;/&gt;&lt;wsp:rsid wsp:val=&quot;00160097&quot;/&gt;&lt;wsp:rsid wsp:val=&quot;00163610&quot;/&gt;&lt;wsp:rsid wsp:val=&quot;00173561&quot;/&gt;&lt;wsp:rsid wsp:val=&quot;00191CBF&quot;/&gt;&lt;wsp:rsid wsp:val=&quot;001939C7&quot;/&gt;&lt;wsp:rsid wsp:val=&quot;001A38A6&quot;/&gt;&lt;wsp:rsid wsp:val=&quot;001B1517&quot;/&gt;&lt;wsp:rsid wsp:val=&quot;001C64A1&quot;/&gt;&lt;wsp:rsid wsp:val=&quot;001D147D&quot;/&gt;&lt;wsp:rsid wsp:val=&quot;002217BC&quot;/&gt;&lt;wsp:rsid wsp:val=&quot;00223913&quot;/&gt;&lt;wsp:rsid wsp:val=&quot;00244035&quot;/&gt;&lt;wsp:rsid wsp:val=&quot;00256E45&quot;/&gt;&lt;wsp:rsid wsp:val=&quot;002621E5&quot;/&gt;&lt;wsp:rsid wsp:val=&quot;00264DD6&quot;/&gt;&lt;wsp:rsid wsp:val=&quot;00267171&quot;/&gt;&lt;wsp:rsid wsp:val=&quot;00281A4A&quot;/&gt;&lt;wsp:rsid wsp:val=&quot;00287CAA&quot;/&gt;&lt;wsp:rsid wsp:val=&quot;002A1CC7&quot;/&gt;&lt;wsp:rsid wsp:val=&quot;002A2E20&quot;/&gt;&lt;wsp:rsid wsp:val=&quot;002B0A67&quot;/&gt;&lt;wsp:rsid wsp:val=&quot;00307467&quot;/&gt;&lt;wsp:rsid wsp:val=&quot;003144FD&quot;/&gt;&lt;wsp:rsid wsp:val=&quot;003159E9&quot;/&gt;&lt;wsp:rsid wsp:val=&quot;00321358&quot;/&gt;&lt;wsp:rsid wsp:val=&quot;0033457B&quot;/&gt;&lt;wsp:rsid wsp:val=&quot;003345B3&quot;/&gt;&lt;wsp:rsid wsp:val=&quot;0033474D&quot;/&gt;&lt;wsp:rsid wsp:val=&quot;00354416&quot;/&gt;&lt;wsp:rsid wsp:val=&quot;00356937&quot;/&gt;&lt;wsp:rsid wsp:val=&quot;00356CBC&quot;/&gt;&lt;wsp:rsid wsp:val=&quot;0038071D&quot;/&gt;&lt;wsp:rsid wsp:val=&quot;00385621&quot;/&gt;&lt;wsp:rsid wsp:val=&quot;003A1B34&quot;/&gt;&lt;wsp:rsid wsp:val=&quot;003E6F71&quot;/&gt;&lt;wsp:rsid wsp:val=&quot;003F66E8&quot;/&gt;&lt;wsp:rsid wsp:val=&quot;003F695F&quot;/&gt;&lt;wsp:rsid wsp:val=&quot;004016E6&quot;/&gt;&lt;wsp:rsid wsp:val=&quot;0040663A&quot;/&gt;&lt;wsp:rsid wsp:val=&quot;0041562F&quot;/&gt;&lt;wsp:rsid wsp:val=&quot;00430651&quot;/&gt;&lt;wsp:rsid wsp:val=&quot;00432E74&quot;/&gt;&lt;wsp:rsid wsp:val=&quot;00432ECA&quot;/&gt;&lt;wsp:rsid wsp:val=&quot;00435336&quot;/&gt;&lt;wsp:rsid wsp:val=&quot;00440896&quot;/&gt;&lt;wsp:rsid wsp:val=&quot;00442443&quot;/&gt;&lt;wsp:rsid wsp:val=&quot;00452671&quot;/&gt;&lt;wsp:rsid wsp:val=&quot;004573A4&quot;/&gt;&lt;wsp:rsid wsp:val=&quot;004766DB&quot;/&gt;&lt;wsp:rsid wsp:val=&quot;004775DC&quot;/&gt;&lt;wsp:rsid wsp:val=&quot;0049590A&quot;/&gt;&lt;wsp:rsid wsp:val=&quot;004A0B44&quot;/&gt;&lt;wsp:rsid wsp:val=&quot;004A53F1&quot;/&gt;&lt;wsp:rsid wsp:val=&quot;004E2459&quot;/&gt;&lt;wsp:rsid wsp:val=&quot;00514559&quot;/&gt;&lt;wsp:rsid wsp:val=&quot;0054062D&quot;/&gt;&lt;wsp:rsid wsp:val=&quot;00554009&quot;/&gt;&lt;wsp:rsid wsp:val=&quot;00562A01&quot;/&gt;&lt;wsp:rsid wsp:val=&quot;00562BFF&quot;/&gt;&lt;wsp:rsid wsp:val=&quot;00570741&quot;/&gt;&lt;wsp:rsid wsp:val=&quot;00593F0F&quot;/&gt;&lt;wsp:rsid wsp:val=&quot;005952A0&quot;/&gt;&lt;wsp:rsid wsp:val=&quot;00595F78&quot;/&gt;&lt;wsp:rsid wsp:val=&quot;005A35D5&quot;/&gt;&lt;wsp:rsid wsp:val=&quot;005B33B3&quot;/&gt;&lt;wsp:rsid wsp:val=&quot;005E1FDE&quot;/&gt;&lt;wsp:rsid wsp:val=&quot;005F0B53&quot;/&gt;&lt;wsp:rsid wsp:val=&quot;005F1E87&quot;/&gt;&lt;wsp:rsid wsp:val=&quot;005F4C98&quot;/&gt;&lt;wsp:rsid wsp:val=&quot;005F7996&quot;/&gt;&lt;wsp:rsid wsp:val=&quot;0061450A&quot;/&gt;&lt;wsp:rsid wsp:val=&quot;00617B58&quot;/&gt;&lt;wsp:rsid wsp:val=&quot;00622708&quot;/&gt;&lt;wsp:rsid wsp:val=&quot;006334F0&quot;/&gt;&lt;wsp:rsid wsp:val=&quot;0064529E&quot;/&gt;&lt;wsp:rsid wsp:val=&quot;00650B21&quot;/&gt;&lt;wsp:rsid wsp:val=&quot;00651F87&quot;/&gt;&lt;wsp:rsid wsp:val=&quot;00653A70&quot;/&gt;&lt;wsp:rsid wsp:val=&quot;00654667&quot;/&gt;&lt;wsp:rsid wsp:val=&quot;00660BB1&quot;/&gt;&lt;wsp:rsid wsp:val=&quot;00667908&quot;/&gt;&lt;wsp:rsid wsp:val=&quot;006713D0&quot;/&gt;&lt;wsp:rsid wsp:val=&quot;00673A6C&quot;/&gt;&lt;wsp:rsid wsp:val=&quot;006800CC&quot;/&gt;&lt;wsp:rsid wsp:val=&quot;00682F93&quot;/&gt;&lt;wsp:rsid wsp:val=&quot;00694E88&quot;/&gt;&lt;wsp:rsid wsp:val=&quot;006A0653&quot;/&gt;&lt;wsp:rsid wsp:val=&quot;006B6C31&quot;/&gt;&lt;wsp:rsid wsp:val=&quot;006C15D5&quot;/&gt;&lt;wsp:rsid wsp:val=&quot;006C2898&quot;/&gt;&lt;wsp:rsid wsp:val=&quot;006C72CC&quot;/&gt;&lt;wsp:rsid wsp:val=&quot;006F220F&quot;/&gt;&lt;wsp:rsid wsp:val=&quot;006F500E&quot;/&gt;&lt;wsp:rsid wsp:val=&quot;00747566&quot;/&gt;&lt;wsp:rsid wsp:val=&quot;00760C13&quot;/&gt;&lt;wsp:rsid wsp:val=&quot;007767B8&quot;/&gt;&lt;wsp:rsid wsp:val=&quot;00786A69&quot;/&gt;&lt;wsp:rsid wsp:val=&quot;00787BCD&quot;/&gt;&lt;wsp:rsid wsp:val=&quot;00796917&quot;/&gt;&lt;wsp:rsid wsp:val=&quot;007A65BE&quot;/&gt;&lt;wsp:rsid wsp:val=&quot;007B3349&quot;/&gt;&lt;wsp:rsid wsp:val=&quot;007B76BD&quot;/&gt;&lt;wsp:rsid wsp:val=&quot;007C20A7&quot;/&gt;&lt;wsp:rsid wsp:val=&quot;007D06F5&quot;/&gt;&lt;wsp:rsid wsp:val=&quot;007D3F58&quot;/&gt;&lt;wsp:rsid wsp:val=&quot;007D772C&quot;/&gt;&lt;wsp:rsid wsp:val=&quot;00811ECD&quot;/&gt;&lt;wsp:rsid wsp:val=&quot;00832134&quot;/&gt;&lt;wsp:rsid wsp:val=&quot;008452CA&quot;/&gt;&lt;wsp:rsid wsp:val=&quot;00845551&quot;/&gt;&lt;wsp:rsid wsp:val=&quot;008472B9&quot;/&gt;&lt;wsp:rsid wsp:val=&quot;00852DDA&quot;/&gt;&lt;wsp:rsid wsp:val=&quot;0087047A&quot;/&gt;&lt;wsp:rsid wsp:val=&quot;0087051B&quot;/&gt;&lt;wsp:rsid wsp:val=&quot;008758FE&quot;/&gt;&lt;wsp:rsid wsp:val=&quot;0088008A&quot;/&gt;&lt;wsp:rsid wsp:val=&quot;00884B2B&quot;/&gt;&lt;wsp:rsid wsp:val=&quot;008B2F84&quot;/&gt;&lt;wsp:rsid wsp:val=&quot;008D1255&quot;/&gt;&lt;wsp:rsid wsp:val=&quot;008E7DD7&quot;/&gt;&lt;wsp:rsid wsp:val=&quot;008F42D8&quot;/&gt;&lt;wsp:rsid wsp:val=&quot;00925C73&quot;/&gt;&lt;wsp:rsid wsp:val=&quot;0093335A&quot;/&gt;&lt;wsp:rsid wsp:val=&quot;009400B2&quot;/&gt;&lt;wsp:rsid wsp:val=&quot;00946043&quot;/&gt;&lt;wsp:rsid wsp:val=&quot;00956F95&quot;/&gt;&lt;wsp:rsid wsp:val=&quot;00957A1C&quot;/&gt;&lt;wsp:rsid wsp:val=&quot;009647DB&quot;/&gt;&lt;wsp:rsid wsp:val=&quot;0096652E&quot;/&gt;&lt;wsp:rsid wsp:val=&quot;00995E44&quot;/&gt;&lt;wsp:rsid wsp:val=&quot;009975B6&quot;/&gt;&lt;wsp:rsid wsp:val=&quot;009D2741&quot;/&gt;&lt;wsp:rsid wsp:val=&quot;009E0793&quot;/&gt;&lt;wsp:rsid wsp:val=&quot;009E0E73&quot;/&gt;&lt;wsp:rsid wsp:val=&quot;009F105D&quot;/&gt;&lt;wsp:rsid wsp:val=&quot;009F1085&quot;/&gt;&lt;wsp:rsid wsp:val=&quot;009F4B62&quot;/&gt;&lt;wsp:rsid wsp:val=&quot;009F62AF&quot;/&gt;&lt;wsp:rsid wsp:val=&quot;00A01DB2&quot;/&gt;&lt;wsp:rsid wsp:val=&quot;00A132F1&quot;/&gt;&lt;wsp:rsid wsp:val=&quot;00A14712&quot;/&gt;&lt;wsp:rsid wsp:val=&quot;00A230A5&quot;/&gt;&lt;wsp:rsid wsp:val=&quot;00A3626F&quot;/&gt;&lt;wsp:rsid wsp:val=&quot;00A51921&quot;/&gt;&lt;wsp:rsid wsp:val=&quot;00A562A1&quot;/&gt;&lt;wsp:rsid wsp:val=&quot;00A67C9A&quot;/&gt;&lt;wsp:rsid wsp:val=&quot;00AB0D1A&quot;/&gt;&lt;wsp:rsid wsp:val=&quot;00AB591D&quot;/&gt;&lt;wsp:rsid wsp:val=&quot;00AC4844&quot;/&gt;&lt;wsp:rsid wsp:val=&quot;00AD545C&quot;/&gt;&lt;wsp:rsid wsp:val=&quot;00AD7125&quot;/&gt;&lt;wsp:rsid wsp:val=&quot;00AE7AA3&quot;/&gt;&lt;wsp:rsid wsp:val=&quot;00B06ED5&quot;/&gt;&lt;wsp:rsid wsp:val=&quot;00B17681&quot;/&gt;&lt;wsp:rsid wsp:val=&quot;00B54120&quot;/&gt;&lt;wsp:rsid wsp:val=&quot;00B65FF9&quot;/&gt;&lt;wsp:rsid wsp:val=&quot;00B7060B&quot;/&gt;&lt;wsp:rsid wsp:val=&quot;00B77CD5&quot;/&gt;&lt;wsp:rsid wsp:val=&quot;00B86320&quot;/&gt;&lt;wsp:rsid wsp:val=&quot;00B95E9E&quot;/&gt;&lt;wsp:rsid wsp:val=&quot;00BA27B1&quot;/&gt;&lt;wsp:rsid wsp:val=&quot;00BB46FE&quot;/&gt;&lt;wsp:rsid wsp:val=&quot;00BB5951&quot;/&gt;&lt;wsp:rsid wsp:val=&quot;00BB5970&quot;/&gt;&lt;wsp:rsid wsp:val=&quot;00BD0ABF&quot;/&gt;&lt;wsp:rsid wsp:val=&quot;00BD2C2B&quot;/&gt;&lt;wsp:rsid wsp:val=&quot;00BE2F9A&quot;/&gt;&lt;wsp:rsid wsp:val=&quot;00BF10AD&quot;/&gt;&lt;wsp:rsid wsp:val=&quot;00C03427&quot;/&gt;&lt;wsp:rsid wsp:val=&quot;00C1418D&quot;/&gt;&lt;wsp:rsid wsp:val=&quot;00C30896&quot;/&gt;&lt;wsp:rsid wsp:val=&quot;00C3220C&quot;/&gt;&lt;wsp:rsid wsp:val=&quot;00C36ACA&quot;/&gt;&lt;wsp:rsid wsp:val=&quot;00C402C9&quot;/&gt;&lt;wsp:rsid wsp:val=&quot;00C456F0&quot;/&gt;&lt;wsp:rsid wsp:val=&quot;00C515AB&quot;/&gt;&lt;wsp:rsid wsp:val=&quot;00C55341&quot;/&gt;&lt;wsp:rsid wsp:val=&quot;00C55CD5&quot;/&gt;&lt;wsp:rsid wsp:val=&quot;00C6374F&quot;/&gt;&lt;wsp:rsid wsp:val=&quot;00C65CC3&quot;/&gt;&lt;wsp:rsid wsp:val=&quot;00C81527&quot;/&gt;&lt;wsp:rsid wsp:val=&quot;00C92953&quot;/&gt;&lt;wsp:rsid wsp:val=&quot;00CA06CF&quot;/&gt;&lt;wsp:rsid wsp:val=&quot;00CD1A61&quot;/&gt;&lt;wsp:rsid wsp:val=&quot;00CD6385&quot;/&gt;&lt;wsp:rsid wsp:val=&quot;00D21507&quot;/&gt;&lt;wsp:rsid wsp:val=&quot;00D22EA3&quot;/&gt;&lt;wsp:rsid wsp:val=&quot;00D2658A&quot;/&gt;&lt;wsp:rsid wsp:val=&quot;00D4180F&quot;/&gt;&lt;wsp:rsid wsp:val=&quot;00D42D4F&quot;/&gt;&lt;wsp:rsid wsp:val=&quot;00D51941&quot;/&gt;&lt;wsp:rsid wsp:val=&quot;00D62B40&quot;/&gt;&lt;wsp:rsid wsp:val=&quot;00D734DB&quot;/&gt;&lt;wsp:rsid wsp:val=&quot;00DC7ECD&quot;/&gt;&lt;wsp:rsid wsp:val=&quot;00DD43CD&quot;/&gt;&lt;wsp:rsid wsp:val=&quot;00DD4628&quot;/&gt;&lt;wsp:rsid wsp:val=&quot;00E16D80&quot;/&gt;&lt;wsp:rsid wsp:val=&quot;00E17D70&quot;/&gt;&lt;wsp:rsid wsp:val=&quot;00E329C2&quot;/&gt;&lt;wsp:rsid wsp:val=&quot;00E37A75&quot;/&gt;&lt;wsp:rsid wsp:val=&quot;00E61444&quot;/&gt;&lt;wsp:rsid wsp:val=&quot;00E65EC9&quot;/&gt;&lt;wsp:rsid wsp:val=&quot;00E702DE&quot;/&gt;&lt;wsp:rsid wsp:val=&quot;00E72277&quot;/&gt;&lt;wsp:rsid wsp:val=&quot;00E92992&quot;/&gt;&lt;wsp:rsid wsp:val=&quot;00E97FA5&quot;/&gt;&lt;wsp:rsid wsp:val=&quot;00EA2555&quot;/&gt;&lt;wsp:rsid wsp:val=&quot;00EA45EA&quot;/&gt;&lt;wsp:rsid wsp:val=&quot;00EB0300&quot;/&gt;&lt;wsp:rsid wsp:val=&quot;00EB1279&quot;/&gt;&lt;wsp:rsid wsp:val=&quot;00EC4197&quot;/&gt;&lt;wsp:rsid wsp:val=&quot;00ED2EB1&quot;/&gt;&lt;wsp:rsid wsp:val=&quot;00EE0C15&quot;/&gt;&lt;wsp:rsid wsp:val=&quot;00F002FB&quot;/&gt;&lt;wsp:rsid wsp:val=&quot;00F033B1&quot;/&gt;&lt;wsp:rsid wsp:val=&quot;00F03E3D&quot;/&gt;&lt;wsp:rsid wsp:val=&quot;00F36678&quot;/&gt;&lt;wsp:rsid wsp:val=&quot;00F376D1&quot;/&gt;&lt;wsp:rsid wsp:val=&quot;00F46BBC&quot;/&gt;&lt;wsp:rsid wsp:val=&quot;00F50654&quot;/&gt;&lt;wsp:rsid wsp:val=&quot;00F56C49&quot;/&gt;&lt;wsp:rsid wsp:val=&quot;00F572F7&quot;/&gt;&lt;wsp:rsid wsp:val=&quot;00F83F84&quot;/&gt;&lt;wsp:rsid wsp:val=&quot;00F95956&quot;/&gt;&lt;wsp:rsid wsp:val=&quot;00FB251D&quot;/&gt;&lt;wsp:rsid wsp:val=&quot;00FB27C3&quot;/&gt;&lt;wsp:rsid wsp:val=&quot;00FC6FA8&quot;/&gt;&lt;wsp:rsid wsp:val=&quot;00FF78A9&quot;/&gt;&lt;/wsp:rsids&gt;&lt;/w:docPr&gt;&lt;w:body&gt;&lt;w:p wsp:rsidR=&quot;00000000&quot; wsp:rsidRDefault=&quot;0033474D&quot;&gt;&lt;m:oMathPara&gt;&lt;m:oMath&gt;&lt;m:sSup&gt;&lt;m:sSupPr&gt;&lt;m:ctrlPr&gt;&lt;w:rPr&gt;&lt;w:rFonts w:ascii=&quot;Cambria Math&quot; w:h-ansi=&quot;Cambria Math&quot;/&gt;&lt;wx:font wx:val=&quot;Cambria Math&quot;/&gt;&lt;w:sz w:val=&quot;24&quot;/&gt;&lt;w:sz-cs w:val=&quot;24&quot;/&gt;&lt;w:lang w:val=&quot;EN-US&quot;/&gt;&lt;/w:rPr&gt;&lt;/m:ctrlPr&gt;&lt;/m:sSupPr&gt;&lt;m:e&gt;&lt;m:r&gt;&lt;m:rPr&gt;&lt;m:sty m:val=&quot;p&quot;/&gt;&lt;/m:rPr&gt;&lt;w:rPr&gt;&lt;w:rFonts w:ascii=&quot;Cambria Math&quot; w:h-ansi=&quot;Cambria Math&quot;/&gt;&lt;wx:font wx:val=&quot;Cambria Math&quot;/&gt;&lt;w:sz w:val=&quot;24&quot;/&gt;&lt;w:sz-cs w:val=&quot;24&quot;/&gt;&lt;w:lang w:val=&quot;EN-US&quot;/&gt;&lt;/w:rPr&gt;&lt;m:t&gt;X&lt;/m:t&gt;&lt;/m:r&gt;&lt;/m:e&gt;&lt;m:sup&gt;&lt;m:r&gt;&lt;m:rPr&gt;&lt;m:sty m:val=&quot;p&quot;/&gt;&lt;/m:rPr&gt;&lt;w:rPr&gt;&lt;w:rFonts w:ascii=&quot;Cambria Math&quot; w:h-ansi=&quot;Cambria Math&quot;/&gt;&lt;wx:font wx:val=&quot;Cambria Math&quot;/&gt;&lt;w:sz w:val=&quot;24&quot;/&gt;&lt;w:sz-cs w:val=&quot;24&quot;/&gt;&lt;w:lang w:val=&quot;EN-US&quot;/&gt;&lt;/w:rPr&gt;&lt;m:t&gt;(t)&lt;/m:t&gt;&lt;/m:r&gt;&lt;/m:sup&gt;&lt;/m:sSup&gt;&lt;m:r&gt;&lt;m:rPr&gt;&lt;m:sty m:val=&quot;p&quot;/&gt;&lt;/m:rPr&gt;&lt;w:rPr&gt;&lt;w:rFonts w:ascii=&quot;Cambria Math&quot; w:h-ansi=&quot;Cambria Math&quot;/&gt;&lt;wx:font wx:val=&quot;Cambria Math&quot;/&gt;&lt;w:sz w:val=&quot;24&quot;/&gt;&lt;w:sz-cs w:val=&quot;24&quot;/&gt;&lt;w:lang w:val=&quot;EN-US&quot;/&gt;&lt;/w:rPr&gt;&lt;m:t&gt;?€€&lt;/m:t&gt;&lt;/m:r&gt;&lt;m:sSup&gt;&lt;m:sSupPr&gt;&lt;m:ctrlPr&gt;&lt;w:rPr&gt;&lt;w:rFonts w:ascii=&quot;Cambria Math&quot; w:h-ansi=&quot;Cambria Math&quot;/&gt;&lt;wx:font wx:val=&quot;Cambria Math&quot;/&gt;&lt;w:sz w:val=&quot;24&quot;/&gt;&lt;w:sz-cs w:val=&quot;24&quot;/&gt;&lt;w:lang w:val=&quot;EN-US&quot;/&gt;&lt;/w:rPr&gt;&lt;/m:ctrlPr&gt;&lt;/m:sSupPr&gt;&lt;m:e&gt;&lt;m:r&gt;&lt;m:rPr&gt;&lt;m:scr m:val=&quot;double-struck&quot;/&gt;&lt;m:sty m:val=&quot;p&quot;/&gt;&lt;/m:rPr&gt;&lt;w:rPr&gt;&lt;w:rFonts w:ascii=&quot;Cambria Math&quot; w:h-ansi=&quot;Cambria Math&quot;/&gt;&lt;wx:font wx:val=&quot;Cambria Math&quot;/&gt;&lt;w:sz w:val=&quot;24&quot;/&gt;&lt;w:sz-cs w:val=&quot;24&quot;/&gt;&lt;w:lang w:val=&quot;EN-US&quot;/&gt;&lt;/w:rPr&gt;&lt;m:t&gt;R&lt;/m:t&gt;&lt;/m:r&gt;&lt;/m:e&gt;&lt;m:sup&gt;&lt;m:r&gt;&lt;m:rPr&gt;&lt;m:sty m:val=&quot;p&quot;/&gt;&lt;/m:rPr&gt;&lt;w:rPr&gt;&lt;w:rFonts w:ascii=&quot;Cambria Math&quot; w:h-ansi=&quot;Cambria Math&quot;/&gt;&lt;wx:font wx:val=&quot;Cambria Math&quot;/&gt;&lt;w:sz w:val=&quot;24&quot;/&gt;&lt;w:sz-cs w:val=&quot;24&quot;/&gt;&lt;w:lang w:val=&quot;EN-US&quot;/&gt;&lt;/w:rPr&gt;&lt;m:t&gt;M&lt;/m:t&gt;&lt;/m:r&gt;&lt;m:r&gt;&lt;m:rPr&gt;&lt;m:sty m:val=&quot;p&quot;/&gt;&lt;/m:rPr&gt;&lt;w:rPr&gt;&lt;w:rFonts w:ascii=&quot;Cambria Math&quot;/&gt;&lt;w:sz w:val=&quot;24&quot;/&gt;&lt;w:sz-cs w:val=&quot;24&quot;/&gt;&lt;w:lang w:val=&quot;EN-US&quot;/&gt;&lt;/w:rPr&gt;&lt;m:t&gt;?—&lt;/m:t&gt;&lt;/m:r&gt;&lt;m:r&gt;&lt;m:rPr&gt;&lt;m:sty m:val=&quot;p&quot;/&gt;&lt;/m:rPr&gt;&lt;w:rPr&gt;&lt;w:rFonts w:ascii=&quot;Cambria Math&quot; w:h-ansi=&quot;Cambria Math&quot;/&gt;&lt;wx:font wx:val=&quot;Cambria Math&quot;/&gt;&lt;w:sz w:val=&quot;24&quot;/&gt;&lt;w:sz-cs w:val=&quot;24&quot;/&gt;&lt;w:lang w:val=&quot;EN-US&quot;/&gt;&lt;/w:rPr&gt;&lt;m:t&gt;N&lt;/m:t&gt;&lt;/m:r&gt;&lt;/m:sup&gt;&lt;/m:sSup&gt;&lt;m:r&gt;&lt;m:rPr&gt;&lt;m:sty m:val=&quot;p&quot;/&gt;&lt;/m:rPr&gt;&lt;w:rPr&gt;&lt;w:rFonts w:ascii=&quot;Cambria Math&quot; w:h-ansi=&quot;Cambria Math&quot;/&gt;&lt;wx:font wx:val=&quot;Cambria Math&quot;/&gt;&lt;w:sz w:val=&quot;24&quot;/&gt;&lt;w:sz-cs w:val=&quot;24&quot;/&gt;&lt;w:lang w:val=&quot;EN-US&quot;/&gt;&lt;/w:rPr&gt;&lt;m:t&gt;,  t=1, 2, 3, ??¦T&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49" o:title="" chromakey="white"/>
          </v:shape>
        </w:pict>
      </w:r>
      <w:r w:rsidR="00FA705C" w:rsidRPr="007D772C">
        <w:rPr>
          <w:sz w:val="24"/>
          <w:szCs w:val="24"/>
          <w:lang w:val="en-US"/>
        </w:rPr>
        <w:fldChar w:fldCharType="end"/>
      </w:r>
      <w:r w:rsidRPr="003159E9">
        <w:rPr>
          <w:sz w:val="24"/>
          <w:szCs w:val="24"/>
          <w:lang w:val="en-US"/>
        </w:rPr>
        <w:t xml:space="preserve">, where </w:t>
      </w:r>
      <w:r w:rsidRPr="00281A4A">
        <w:rPr>
          <w:sz w:val="24"/>
          <w:szCs w:val="24"/>
          <w:lang w:val="en-US"/>
        </w:rPr>
        <w:t>M</w:t>
      </w:r>
      <w:r w:rsidRPr="003159E9">
        <w:rPr>
          <w:sz w:val="24"/>
          <w:szCs w:val="24"/>
          <w:lang w:val="en-US"/>
        </w:rPr>
        <w:t xml:space="preserve"> defines the decomposition of a selected feature, </w:t>
      </w:r>
      <w:r w:rsidRPr="00281A4A">
        <w:rPr>
          <w:sz w:val="24"/>
          <w:szCs w:val="24"/>
          <w:lang w:val="en-US"/>
        </w:rPr>
        <w:t>N</w:t>
      </w:r>
      <w:r w:rsidRPr="003159E9">
        <w:rPr>
          <w:sz w:val="24"/>
          <w:szCs w:val="24"/>
          <w:lang w:val="en-US"/>
        </w:rPr>
        <w:t xml:space="preserve"> defines the time decomposition and </w:t>
      </w:r>
      <w:r w:rsidR="00FA705C" w:rsidRPr="007D772C">
        <w:rPr>
          <w:sz w:val="24"/>
          <w:szCs w:val="24"/>
          <w:lang w:val="en-US"/>
        </w:rPr>
        <w:fldChar w:fldCharType="begin"/>
      </w:r>
      <w:r w:rsidRPr="007D772C">
        <w:rPr>
          <w:sz w:val="24"/>
          <w:szCs w:val="24"/>
          <w:lang w:val="en-US"/>
        </w:rPr>
        <w:instrText xml:space="preserve"> QUOTE </w:instrText>
      </w:r>
      <w:r w:rsidR="005E1DFE">
        <w:pict>
          <v:shape id="_x0000_i1060" type="#_x0000_t75" style="width:30pt;height:12.4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oNotEmbedSystemFonts/&gt;&lt;w:defaultTabStop w:val=&quot;720&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072DD3&quot;/&gt;&lt;wsp:rsid wsp:val=&quot;0002656C&quot;/&gt;&lt;wsp:rsid wsp:val=&quot;00031D60&quot;/&gt;&lt;wsp:rsid wsp:val=&quot;0004066A&quot;/&gt;&lt;wsp:rsid wsp:val=&quot;00050257&quot;/&gt;&lt;wsp:rsid wsp:val=&quot;00051B6D&quot;/&gt;&lt;wsp:rsid wsp:val=&quot;000531A5&quot;/&gt;&lt;wsp:rsid wsp:val=&quot;00056365&quot;/&gt;&lt;wsp:rsid wsp:val=&quot;00072DD3&quot;/&gt;&lt;wsp:rsid wsp:val=&quot;000744BA&quot;/&gt;&lt;wsp:rsid wsp:val=&quot;00081570&quot;/&gt;&lt;wsp:rsid wsp:val=&quot;000B2E1B&quot;/&gt;&lt;wsp:rsid wsp:val=&quot;000B3D10&quot;/&gt;&lt;wsp:rsid wsp:val=&quot;000B5092&quot;/&gt;&lt;wsp:rsid wsp:val=&quot;000D06DC&quot;/&gt;&lt;wsp:rsid wsp:val=&quot;000D2AFE&quot;/&gt;&lt;wsp:rsid wsp:val=&quot;000D6F45&quot;/&gt;&lt;wsp:rsid wsp:val=&quot;000F2793&quot;/&gt;&lt;wsp:rsid wsp:val=&quot;00131E1E&quot;/&gt;&lt;wsp:rsid wsp:val=&quot;0013288F&quot;/&gt;&lt;wsp:rsid wsp:val=&quot;00145FD8&quot;/&gt;&lt;wsp:rsid wsp:val=&quot;00160097&quot;/&gt;&lt;wsp:rsid wsp:val=&quot;00163610&quot;/&gt;&lt;wsp:rsid wsp:val=&quot;00173561&quot;/&gt;&lt;wsp:rsid wsp:val=&quot;00191CBF&quot;/&gt;&lt;wsp:rsid wsp:val=&quot;001939C7&quot;/&gt;&lt;wsp:rsid wsp:val=&quot;001A38A6&quot;/&gt;&lt;wsp:rsid wsp:val=&quot;001B1517&quot;/&gt;&lt;wsp:rsid wsp:val=&quot;001C64A1&quot;/&gt;&lt;wsp:rsid wsp:val=&quot;001D147D&quot;/&gt;&lt;wsp:rsid wsp:val=&quot;002217BC&quot;/&gt;&lt;wsp:rsid wsp:val=&quot;00223913&quot;/&gt;&lt;wsp:rsid wsp:val=&quot;00244035&quot;/&gt;&lt;wsp:rsid wsp:val=&quot;00256E45&quot;/&gt;&lt;wsp:rsid wsp:val=&quot;002621E5&quot;/&gt;&lt;wsp:rsid wsp:val=&quot;00264DD6&quot;/&gt;&lt;wsp:rsid wsp:val=&quot;00267171&quot;/&gt;&lt;wsp:rsid wsp:val=&quot;00281A4A&quot;/&gt;&lt;wsp:rsid wsp:val=&quot;00287CAA&quot;/&gt;&lt;wsp:rsid wsp:val=&quot;002A1CC7&quot;/&gt;&lt;wsp:rsid wsp:val=&quot;002A2E20&quot;/&gt;&lt;wsp:rsid wsp:val=&quot;002B0A67&quot;/&gt;&lt;wsp:rsid wsp:val=&quot;00307467&quot;/&gt;&lt;wsp:rsid wsp:val=&quot;003144FD&quot;/&gt;&lt;wsp:rsid wsp:val=&quot;003159E9&quot;/&gt;&lt;wsp:rsid wsp:val=&quot;00321358&quot;/&gt;&lt;wsp:rsid wsp:val=&quot;0033457B&quot;/&gt;&lt;wsp:rsid wsp:val=&quot;003345B3&quot;/&gt;&lt;wsp:rsid wsp:val=&quot;00354416&quot;/&gt;&lt;wsp:rsid wsp:val=&quot;00356937&quot;/&gt;&lt;wsp:rsid wsp:val=&quot;00356CBC&quot;/&gt;&lt;wsp:rsid wsp:val=&quot;0038071D&quot;/&gt;&lt;wsp:rsid wsp:val=&quot;00385621&quot;/&gt;&lt;wsp:rsid wsp:val=&quot;003A1B34&quot;/&gt;&lt;wsp:rsid wsp:val=&quot;003E6F71&quot;/&gt;&lt;wsp:rsid wsp:val=&quot;003F66E8&quot;/&gt;&lt;wsp:rsid wsp:val=&quot;003F695F&quot;/&gt;&lt;wsp:rsid wsp:val=&quot;004016E6&quot;/&gt;&lt;wsp:rsid wsp:val=&quot;0040663A&quot;/&gt;&lt;wsp:rsid wsp:val=&quot;0041562F&quot;/&gt;&lt;wsp:rsid wsp:val=&quot;00430651&quot;/&gt;&lt;wsp:rsid wsp:val=&quot;00432E74&quot;/&gt;&lt;wsp:rsid wsp:val=&quot;00432ECA&quot;/&gt;&lt;wsp:rsid wsp:val=&quot;00435336&quot;/&gt;&lt;wsp:rsid wsp:val=&quot;00440896&quot;/&gt;&lt;wsp:rsid wsp:val=&quot;00442443&quot;/&gt;&lt;wsp:rsid wsp:val=&quot;00452671&quot;/&gt;&lt;wsp:rsid wsp:val=&quot;004573A4&quot;/&gt;&lt;wsp:rsid wsp:val=&quot;004766DB&quot;/&gt;&lt;wsp:rsid wsp:val=&quot;004775DC&quot;/&gt;&lt;wsp:rsid wsp:val=&quot;0049590A&quot;/&gt;&lt;wsp:rsid wsp:val=&quot;004A0B44&quot;/&gt;&lt;wsp:rsid wsp:val=&quot;004A53F1&quot;/&gt;&lt;wsp:rsid wsp:val=&quot;004E2459&quot;/&gt;&lt;wsp:rsid wsp:val=&quot;00514559&quot;/&gt;&lt;wsp:rsid wsp:val=&quot;0054062D&quot;/&gt;&lt;wsp:rsid wsp:val=&quot;00554009&quot;/&gt;&lt;wsp:rsid wsp:val=&quot;00562A01&quot;/&gt;&lt;wsp:rsid wsp:val=&quot;00562BFF&quot;/&gt;&lt;wsp:rsid wsp:val=&quot;00570741&quot;/&gt;&lt;wsp:rsid wsp:val=&quot;00593F0F&quot;/&gt;&lt;wsp:rsid wsp:val=&quot;005952A0&quot;/&gt;&lt;wsp:rsid wsp:val=&quot;00595F78&quot;/&gt;&lt;wsp:rsid wsp:val=&quot;005A35D5&quot;/&gt;&lt;wsp:rsid wsp:val=&quot;005B33B3&quot;/&gt;&lt;wsp:rsid wsp:val=&quot;005E1FDE&quot;/&gt;&lt;wsp:rsid wsp:val=&quot;005F0B53&quot;/&gt;&lt;wsp:rsid wsp:val=&quot;005F1E87&quot;/&gt;&lt;wsp:rsid wsp:val=&quot;005F4C98&quot;/&gt;&lt;wsp:rsid wsp:val=&quot;005F7996&quot;/&gt;&lt;wsp:rsid wsp:val=&quot;0061450A&quot;/&gt;&lt;wsp:rsid wsp:val=&quot;00617B58&quot;/&gt;&lt;wsp:rsid wsp:val=&quot;00622708&quot;/&gt;&lt;wsp:rsid wsp:val=&quot;006334F0&quot;/&gt;&lt;wsp:rsid wsp:val=&quot;0064529E&quot;/&gt;&lt;wsp:rsid wsp:val=&quot;00650B21&quot;/&gt;&lt;wsp:rsid wsp:val=&quot;00651F87&quot;/&gt;&lt;wsp:rsid wsp:val=&quot;00653A70&quot;/&gt;&lt;wsp:rsid wsp:val=&quot;00654667&quot;/&gt;&lt;wsp:rsid wsp:val=&quot;00660BB1&quot;/&gt;&lt;wsp:rsid wsp:val=&quot;00667908&quot;/&gt;&lt;wsp:rsid wsp:val=&quot;006713D0&quot;/&gt;&lt;wsp:rsid wsp:val=&quot;00673A6C&quot;/&gt;&lt;wsp:rsid wsp:val=&quot;006800CC&quot;/&gt;&lt;wsp:rsid wsp:val=&quot;00682F93&quot;/&gt;&lt;wsp:rsid wsp:val=&quot;00694E88&quot;/&gt;&lt;wsp:rsid wsp:val=&quot;006A0653&quot;/&gt;&lt;wsp:rsid wsp:val=&quot;006B6C31&quot;/&gt;&lt;wsp:rsid wsp:val=&quot;006C15D5&quot;/&gt;&lt;wsp:rsid wsp:val=&quot;006C2898&quot;/&gt;&lt;wsp:rsid wsp:val=&quot;006C72CC&quot;/&gt;&lt;wsp:rsid wsp:val=&quot;006F220F&quot;/&gt;&lt;wsp:rsid wsp:val=&quot;006F500E&quot;/&gt;&lt;wsp:rsid wsp:val=&quot;00747566&quot;/&gt;&lt;wsp:rsid wsp:val=&quot;00760C13&quot;/&gt;&lt;wsp:rsid wsp:val=&quot;007767B8&quot;/&gt;&lt;wsp:rsid wsp:val=&quot;00786A69&quot;/&gt;&lt;wsp:rsid wsp:val=&quot;00787BCD&quot;/&gt;&lt;wsp:rsid wsp:val=&quot;00796917&quot;/&gt;&lt;wsp:rsid wsp:val=&quot;007A65BE&quot;/&gt;&lt;wsp:rsid wsp:val=&quot;007B3349&quot;/&gt;&lt;wsp:rsid wsp:val=&quot;007B76BD&quot;/&gt;&lt;wsp:rsid wsp:val=&quot;007C20A7&quot;/&gt;&lt;wsp:rsid wsp:val=&quot;007D06F5&quot;/&gt;&lt;wsp:rsid wsp:val=&quot;007D3F58&quot;/&gt;&lt;wsp:rsid wsp:val=&quot;007D772C&quot;/&gt;&lt;wsp:rsid wsp:val=&quot;00811ECD&quot;/&gt;&lt;wsp:rsid wsp:val=&quot;00832134&quot;/&gt;&lt;wsp:rsid wsp:val=&quot;008452CA&quot;/&gt;&lt;wsp:rsid wsp:val=&quot;00845551&quot;/&gt;&lt;wsp:rsid wsp:val=&quot;008472B9&quot;/&gt;&lt;wsp:rsid wsp:val=&quot;00852DDA&quot;/&gt;&lt;wsp:rsid wsp:val=&quot;0087047A&quot;/&gt;&lt;wsp:rsid wsp:val=&quot;0087051B&quot;/&gt;&lt;wsp:rsid wsp:val=&quot;008758FE&quot;/&gt;&lt;wsp:rsid wsp:val=&quot;0088008A&quot;/&gt;&lt;wsp:rsid wsp:val=&quot;00884B2B&quot;/&gt;&lt;wsp:rsid wsp:val=&quot;008B2F84&quot;/&gt;&lt;wsp:rsid wsp:val=&quot;008D1255&quot;/&gt;&lt;wsp:rsid wsp:val=&quot;008E7DD7&quot;/&gt;&lt;wsp:rsid wsp:val=&quot;008F42D8&quot;/&gt;&lt;wsp:rsid wsp:val=&quot;00925C73&quot;/&gt;&lt;wsp:rsid wsp:val=&quot;0093335A&quot;/&gt;&lt;wsp:rsid wsp:val=&quot;009400B2&quot;/&gt;&lt;wsp:rsid wsp:val=&quot;00946043&quot;/&gt;&lt;wsp:rsid wsp:val=&quot;00956F95&quot;/&gt;&lt;wsp:rsid wsp:val=&quot;00957A1C&quot;/&gt;&lt;wsp:rsid wsp:val=&quot;009647DB&quot;/&gt;&lt;wsp:rsid wsp:val=&quot;0096652E&quot;/&gt;&lt;wsp:rsid wsp:val=&quot;00995E44&quot;/&gt;&lt;wsp:rsid wsp:val=&quot;009975B6&quot;/&gt;&lt;wsp:rsid wsp:val=&quot;009D2741&quot;/&gt;&lt;wsp:rsid wsp:val=&quot;009E0793&quot;/&gt;&lt;wsp:rsid wsp:val=&quot;009E0E73&quot;/&gt;&lt;wsp:rsid wsp:val=&quot;009F105D&quot;/&gt;&lt;wsp:rsid wsp:val=&quot;009F1085&quot;/&gt;&lt;wsp:rsid wsp:val=&quot;009F4B62&quot;/&gt;&lt;wsp:rsid wsp:val=&quot;009F62AF&quot;/&gt;&lt;wsp:rsid wsp:val=&quot;00A01DB2&quot;/&gt;&lt;wsp:rsid wsp:val=&quot;00A132F1&quot;/&gt;&lt;wsp:rsid wsp:val=&quot;00A14712&quot;/&gt;&lt;wsp:rsid wsp:val=&quot;00A230A5&quot;/&gt;&lt;wsp:rsid wsp:val=&quot;00A3626F&quot;/&gt;&lt;wsp:rsid wsp:val=&quot;00A51921&quot;/&gt;&lt;wsp:rsid wsp:val=&quot;00A562A1&quot;/&gt;&lt;wsp:rsid wsp:val=&quot;00A67C9A&quot;/&gt;&lt;wsp:rsid wsp:val=&quot;00AB0D1A&quot;/&gt;&lt;wsp:rsid wsp:val=&quot;00AB591D&quot;/&gt;&lt;wsp:rsid wsp:val=&quot;00AC4844&quot;/&gt;&lt;wsp:rsid wsp:val=&quot;00AD545C&quot;/&gt;&lt;wsp:rsid wsp:val=&quot;00AD7125&quot;/&gt;&lt;wsp:rsid wsp:val=&quot;00AE7AA3&quot;/&gt;&lt;wsp:rsid wsp:val=&quot;00B06ED5&quot;/&gt;&lt;wsp:rsid wsp:val=&quot;00B17681&quot;/&gt;&lt;wsp:rsid wsp:val=&quot;00B54120&quot;/&gt;&lt;wsp:rsid wsp:val=&quot;00B65FF9&quot;/&gt;&lt;wsp:rsid wsp:val=&quot;00B7060B&quot;/&gt;&lt;wsp:rsid wsp:val=&quot;00B77CD5&quot;/&gt;&lt;wsp:rsid wsp:val=&quot;00B86320&quot;/&gt;&lt;wsp:rsid wsp:val=&quot;00B95E9E&quot;/&gt;&lt;wsp:rsid wsp:val=&quot;00BA27B1&quot;/&gt;&lt;wsp:rsid wsp:val=&quot;00BB46FE&quot;/&gt;&lt;wsp:rsid wsp:val=&quot;00BB5951&quot;/&gt;&lt;wsp:rsid wsp:val=&quot;00BB5970&quot;/&gt;&lt;wsp:rsid wsp:val=&quot;00BD0ABF&quot;/&gt;&lt;wsp:rsid wsp:val=&quot;00BD2C2B&quot;/&gt;&lt;wsp:rsid wsp:val=&quot;00BE2F9A&quot;/&gt;&lt;wsp:rsid wsp:val=&quot;00BF10AD&quot;/&gt;&lt;wsp:rsid wsp:val=&quot;00C03427&quot;/&gt;&lt;wsp:rsid wsp:val=&quot;00C1418D&quot;/&gt;&lt;wsp:rsid wsp:val=&quot;00C30896&quot;/&gt;&lt;wsp:rsid wsp:val=&quot;00C3220C&quot;/&gt;&lt;wsp:rsid wsp:val=&quot;00C36ACA&quot;/&gt;&lt;wsp:rsid wsp:val=&quot;00C402C9&quot;/&gt;&lt;wsp:rsid wsp:val=&quot;00C456F0&quot;/&gt;&lt;wsp:rsid wsp:val=&quot;00C515AB&quot;/&gt;&lt;wsp:rsid wsp:val=&quot;00C55341&quot;/&gt;&lt;wsp:rsid wsp:val=&quot;00C55CD5&quot;/&gt;&lt;wsp:rsid wsp:val=&quot;00C6374F&quot;/&gt;&lt;wsp:rsid wsp:val=&quot;00C65CC3&quot;/&gt;&lt;wsp:rsid wsp:val=&quot;00C81527&quot;/&gt;&lt;wsp:rsid wsp:val=&quot;00C92953&quot;/&gt;&lt;wsp:rsid wsp:val=&quot;00CA06CF&quot;/&gt;&lt;wsp:rsid wsp:val=&quot;00CD1A61&quot;/&gt;&lt;wsp:rsid wsp:val=&quot;00CD6385&quot;/&gt;&lt;wsp:rsid wsp:val=&quot;00D21507&quot;/&gt;&lt;wsp:rsid wsp:val=&quot;00D22EA3&quot;/&gt;&lt;wsp:rsid wsp:val=&quot;00D2658A&quot;/&gt;&lt;wsp:rsid wsp:val=&quot;00D4180F&quot;/&gt;&lt;wsp:rsid wsp:val=&quot;00D42D4F&quot;/&gt;&lt;wsp:rsid wsp:val=&quot;00D51941&quot;/&gt;&lt;wsp:rsid wsp:val=&quot;00D62B40&quot;/&gt;&lt;wsp:rsid wsp:val=&quot;00D734DB&quot;/&gt;&lt;wsp:rsid wsp:val=&quot;00DC7ECD&quot;/&gt;&lt;wsp:rsid wsp:val=&quot;00DD43CD&quot;/&gt;&lt;wsp:rsid wsp:val=&quot;00DD4628&quot;/&gt;&lt;wsp:rsid wsp:val=&quot;00E16D80&quot;/&gt;&lt;wsp:rsid wsp:val=&quot;00E17D70&quot;/&gt;&lt;wsp:rsid wsp:val=&quot;00E329C2&quot;/&gt;&lt;wsp:rsid wsp:val=&quot;00E37A75&quot;/&gt;&lt;wsp:rsid wsp:val=&quot;00E61444&quot;/&gt;&lt;wsp:rsid wsp:val=&quot;00E659E4&quot;/&gt;&lt;wsp:rsid wsp:val=&quot;00E65EC9&quot;/&gt;&lt;wsp:rsid wsp:val=&quot;00E702DE&quot;/&gt;&lt;wsp:rsid wsp:val=&quot;00E72277&quot;/&gt;&lt;wsp:rsid wsp:val=&quot;00E92992&quot;/&gt;&lt;wsp:rsid wsp:val=&quot;00E97FA5&quot;/&gt;&lt;wsp:rsid wsp:val=&quot;00EA2555&quot;/&gt;&lt;wsp:rsid wsp:val=&quot;00EA45EA&quot;/&gt;&lt;wsp:rsid wsp:val=&quot;00EB0300&quot;/&gt;&lt;wsp:rsid wsp:val=&quot;00EB1279&quot;/&gt;&lt;wsp:rsid wsp:val=&quot;00EC4197&quot;/&gt;&lt;wsp:rsid wsp:val=&quot;00ED2EB1&quot;/&gt;&lt;wsp:rsid wsp:val=&quot;00EE0C15&quot;/&gt;&lt;wsp:rsid wsp:val=&quot;00F002FB&quot;/&gt;&lt;wsp:rsid wsp:val=&quot;00F033B1&quot;/&gt;&lt;wsp:rsid wsp:val=&quot;00F03E3D&quot;/&gt;&lt;wsp:rsid wsp:val=&quot;00F36678&quot;/&gt;&lt;wsp:rsid wsp:val=&quot;00F376D1&quot;/&gt;&lt;wsp:rsid wsp:val=&quot;00F46BBC&quot;/&gt;&lt;wsp:rsid wsp:val=&quot;00F50654&quot;/&gt;&lt;wsp:rsid wsp:val=&quot;00F56C49&quot;/&gt;&lt;wsp:rsid wsp:val=&quot;00F572F7&quot;/&gt;&lt;wsp:rsid wsp:val=&quot;00F83F84&quot;/&gt;&lt;wsp:rsid wsp:val=&quot;00F95956&quot;/&gt;&lt;wsp:rsid wsp:val=&quot;00FB251D&quot;/&gt;&lt;wsp:rsid wsp:val=&quot;00FB27C3&quot;/&gt;&lt;wsp:rsid wsp:val=&quot;00FC6FA8&quot;/&gt;&lt;wsp:rsid wsp:val=&quot;00FF78A9&quot;/&gt;&lt;/wsp:rsids&gt;&lt;/w:docPr&gt;&lt;w:body&gt;&lt;w:p wsp:rsidR=&quot;00000000&quot; wsp:rsidRDefault=&quot;00E659E4&quot;&gt;&lt;m:oMathPara&gt;&lt;m:oMath&gt;&lt;m:sSub&gt;&lt;m:sSubPr&gt;&lt;m:ctrlPr&gt;&lt;w:rPr&gt;&lt;w:rFonts w:ascii=&quot;Cambria Math&quot; w:h-ansi=&quot;Cambria Math&quot;/&gt;&lt;wx:font wx:val=&quot;Cambria Math&quot;/&gt;&lt;w:sz w:val=&quot;24&quot;/&gt;&lt;w:sz-cs w:val=&quot;24&quot;/&gt;&lt;w:lang w:val=&quot;EN-US&quot;/&gt;&lt;/w:rPr&gt;&lt;/m:ctrlPr&gt;&lt;/m:sSubPr&gt;&lt;m:e&gt;&lt;m:r&gt;&lt;m:rPr&gt;&lt;m:sty m:val=&quot;p&quot;/&gt;&lt;/m:rPr&gt;&lt;w:rPr&gt;&lt;w:rFonts w:ascii=&quot;Cambria Math&quot; w:h-ansi=&quot;Cambria Math&quot;/&gt;&lt;wx:font wx:val=&quot;Cambria Math&quot;/&gt;&lt;w:sz w:val=&quot;24&quot;/&gt;&lt;w:sz-cs w:val=&quot;24&quot;/&gt;&lt;w:lang w:val=&quot;EN-US&quot;/&gt;&lt;/w:rPr&gt;&lt;m:t&gt;x&lt;/m:t&gt;&lt;/m:r&gt;&lt;/m:e&gt;&lt;m:sub&gt;&lt;m:r&gt;&lt;m:rPr&gt;&lt;m:sty m:val=&quot;p&quot;/&gt;&lt;/m:rPr&gt;&lt;w:rPr&gt;&lt;w:rFonts w:ascii=&quot;Cambria Math&quot; w:h-ansi=&quot;Cambria Math&quot;/&gt;&lt;wx:font wx:val=&quot;Cambria Math&quot;/&gt;&lt;w:sz w:val=&quot;24&quot;/&gt;&lt;w:sz-cs w:val=&quot;24&quot;/&gt;&lt;w:lang w:val=&quot;EN-US&quot;/&gt;&lt;/w:rPr&gt;&lt;m:t&gt;m&lt;/m:t&gt;&lt;/m:r&gt;&lt;m:r&gt;&lt;m:rPr&gt;&lt;m:sty m:val=&quot;p&quot;/&gt;&lt;/m:rPr&gt;&lt;w:rPr&gt;&lt;w:rFonts w:ascii=&quot;Cambria Math&quot;/&gt;&lt;w:sz w:val=&quot;24&quot;/&gt;&lt;w:sz-cs w:val=&quot;24&quot;/&gt;&lt;w:lang w:val=&quot;EN-US&quot;/&gt;&lt;/w:rPr&gt;&lt;m:t&gt;?—&lt;/m:t&gt;&lt;/m:r&gt;&lt;m:r&gt;&lt;m:rPr&gt;&lt;m:sty m:val=&quot;p&quot;/&gt;&lt;/m:rPr&gt;&lt;w:rPr&gt;&lt;w:rFonts w:ascii=&quot;Cambria Math&quot; w:h-ansi=&quot;Cambria Math&quot;/&gt;&lt;wx:font wx:val=&quot;Cambria Math&quot;/&gt;&lt;w:sz w:val=&quot;24&quot;/&gt;&lt;w:sz-cs w:val=&quot;24&quot;/&gt;&lt;w:lang w:val=&quot;EN-US&quot;/&gt;&lt;/w:rPr&gt;&lt;m:t&gt;n &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4" o:title="" chromakey="white"/>
          </v:shape>
        </w:pict>
      </w:r>
      <w:r w:rsidRPr="007D772C">
        <w:rPr>
          <w:sz w:val="24"/>
          <w:szCs w:val="24"/>
          <w:lang w:val="en-US"/>
        </w:rPr>
        <w:instrText xml:space="preserve"> </w:instrText>
      </w:r>
      <w:r w:rsidR="00FA705C" w:rsidRPr="007D772C">
        <w:rPr>
          <w:sz w:val="24"/>
          <w:szCs w:val="24"/>
          <w:lang w:val="en-US"/>
        </w:rPr>
        <w:fldChar w:fldCharType="separate"/>
      </w:r>
      <w:r w:rsidR="005E1DFE">
        <w:pict>
          <v:shape id="_x0000_i1061" type="#_x0000_t75" style="width:30pt;height:12.45pt" equationxml="&lt;?xml version=&quot;1.0&quot; encoding=&quot;UTF-8&quot; standalone=&quot;yes&quot;?&gt;&#10;&#10;&lt;?mso-application progid=&quot;Word.Document&quot;?&gt;&#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20&quot;/&gt;&lt;w:doNotEmbedSystemFonts/&gt;&lt;w:defaultTabStop w:val=&quot;720&quot;/&gt;&lt;w:hyphenationZone w:val=&quot;425&quot;/&gt;&lt;w:punctuationKerning/&gt;&lt;w:characterSpacingControl w:val=&quot;DontCompress&quot;/&gt;&lt;w:optimizeForBrowser/&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072DD3&quot;/&gt;&lt;wsp:rsid wsp:val=&quot;0002656C&quot;/&gt;&lt;wsp:rsid wsp:val=&quot;00031D60&quot;/&gt;&lt;wsp:rsid wsp:val=&quot;0004066A&quot;/&gt;&lt;wsp:rsid wsp:val=&quot;00050257&quot;/&gt;&lt;wsp:rsid wsp:val=&quot;00051B6D&quot;/&gt;&lt;wsp:rsid wsp:val=&quot;000531A5&quot;/&gt;&lt;wsp:rsid wsp:val=&quot;00056365&quot;/&gt;&lt;wsp:rsid wsp:val=&quot;00072DD3&quot;/&gt;&lt;wsp:rsid wsp:val=&quot;000744BA&quot;/&gt;&lt;wsp:rsid wsp:val=&quot;00081570&quot;/&gt;&lt;wsp:rsid wsp:val=&quot;000B2E1B&quot;/&gt;&lt;wsp:rsid wsp:val=&quot;000B3D10&quot;/&gt;&lt;wsp:rsid wsp:val=&quot;000B5092&quot;/&gt;&lt;wsp:rsid wsp:val=&quot;000D06DC&quot;/&gt;&lt;wsp:rsid wsp:val=&quot;000D2AFE&quot;/&gt;&lt;wsp:rsid wsp:val=&quot;000D6F45&quot;/&gt;&lt;wsp:rsid wsp:val=&quot;000F2793&quot;/&gt;&lt;wsp:rsid wsp:val=&quot;00131E1E&quot;/&gt;&lt;wsp:rsid wsp:val=&quot;0013288F&quot;/&gt;&lt;wsp:rsid wsp:val=&quot;00145FD8&quot;/&gt;&lt;wsp:rsid wsp:val=&quot;00160097&quot;/&gt;&lt;wsp:rsid wsp:val=&quot;00163610&quot;/&gt;&lt;wsp:rsid wsp:val=&quot;00173561&quot;/&gt;&lt;wsp:rsid wsp:val=&quot;00191CBF&quot;/&gt;&lt;wsp:rsid wsp:val=&quot;001939C7&quot;/&gt;&lt;wsp:rsid wsp:val=&quot;001A38A6&quot;/&gt;&lt;wsp:rsid wsp:val=&quot;001B1517&quot;/&gt;&lt;wsp:rsid wsp:val=&quot;001C64A1&quot;/&gt;&lt;wsp:rsid wsp:val=&quot;001D147D&quot;/&gt;&lt;wsp:rsid wsp:val=&quot;002217BC&quot;/&gt;&lt;wsp:rsid wsp:val=&quot;00223913&quot;/&gt;&lt;wsp:rsid wsp:val=&quot;00244035&quot;/&gt;&lt;wsp:rsid wsp:val=&quot;00256E45&quot;/&gt;&lt;wsp:rsid wsp:val=&quot;002621E5&quot;/&gt;&lt;wsp:rsid wsp:val=&quot;00264DD6&quot;/&gt;&lt;wsp:rsid wsp:val=&quot;00267171&quot;/&gt;&lt;wsp:rsid wsp:val=&quot;00281A4A&quot;/&gt;&lt;wsp:rsid wsp:val=&quot;00287CAA&quot;/&gt;&lt;wsp:rsid wsp:val=&quot;002A1CC7&quot;/&gt;&lt;wsp:rsid wsp:val=&quot;002A2E20&quot;/&gt;&lt;wsp:rsid wsp:val=&quot;002B0A67&quot;/&gt;&lt;wsp:rsid wsp:val=&quot;00307467&quot;/&gt;&lt;wsp:rsid wsp:val=&quot;003144FD&quot;/&gt;&lt;wsp:rsid wsp:val=&quot;003159E9&quot;/&gt;&lt;wsp:rsid wsp:val=&quot;00321358&quot;/&gt;&lt;wsp:rsid wsp:val=&quot;0033457B&quot;/&gt;&lt;wsp:rsid wsp:val=&quot;003345B3&quot;/&gt;&lt;wsp:rsid wsp:val=&quot;00354416&quot;/&gt;&lt;wsp:rsid wsp:val=&quot;00356937&quot;/&gt;&lt;wsp:rsid wsp:val=&quot;00356CBC&quot;/&gt;&lt;wsp:rsid wsp:val=&quot;0038071D&quot;/&gt;&lt;wsp:rsid wsp:val=&quot;00385621&quot;/&gt;&lt;wsp:rsid wsp:val=&quot;003A1B34&quot;/&gt;&lt;wsp:rsid wsp:val=&quot;003E6F71&quot;/&gt;&lt;wsp:rsid wsp:val=&quot;003F66E8&quot;/&gt;&lt;wsp:rsid wsp:val=&quot;003F695F&quot;/&gt;&lt;wsp:rsid wsp:val=&quot;004016E6&quot;/&gt;&lt;wsp:rsid wsp:val=&quot;0040663A&quot;/&gt;&lt;wsp:rsid wsp:val=&quot;0041562F&quot;/&gt;&lt;wsp:rsid wsp:val=&quot;00430651&quot;/&gt;&lt;wsp:rsid wsp:val=&quot;00432E74&quot;/&gt;&lt;wsp:rsid wsp:val=&quot;00432ECA&quot;/&gt;&lt;wsp:rsid wsp:val=&quot;00435336&quot;/&gt;&lt;wsp:rsid wsp:val=&quot;00440896&quot;/&gt;&lt;wsp:rsid wsp:val=&quot;00442443&quot;/&gt;&lt;wsp:rsid wsp:val=&quot;00452671&quot;/&gt;&lt;wsp:rsid wsp:val=&quot;004573A4&quot;/&gt;&lt;wsp:rsid wsp:val=&quot;004766DB&quot;/&gt;&lt;wsp:rsid wsp:val=&quot;004775DC&quot;/&gt;&lt;wsp:rsid wsp:val=&quot;0049590A&quot;/&gt;&lt;wsp:rsid wsp:val=&quot;004A0B44&quot;/&gt;&lt;wsp:rsid wsp:val=&quot;004A53F1&quot;/&gt;&lt;wsp:rsid wsp:val=&quot;004E2459&quot;/&gt;&lt;wsp:rsid wsp:val=&quot;00514559&quot;/&gt;&lt;wsp:rsid wsp:val=&quot;0054062D&quot;/&gt;&lt;wsp:rsid wsp:val=&quot;00554009&quot;/&gt;&lt;wsp:rsid wsp:val=&quot;00562A01&quot;/&gt;&lt;wsp:rsid wsp:val=&quot;00562BFF&quot;/&gt;&lt;wsp:rsid wsp:val=&quot;00570741&quot;/&gt;&lt;wsp:rsid wsp:val=&quot;00593F0F&quot;/&gt;&lt;wsp:rsid wsp:val=&quot;005952A0&quot;/&gt;&lt;wsp:rsid wsp:val=&quot;00595F78&quot;/&gt;&lt;wsp:rsid wsp:val=&quot;005A35D5&quot;/&gt;&lt;wsp:rsid wsp:val=&quot;005B33B3&quot;/&gt;&lt;wsp:rsid wsp:val=&quot;005E1FDE&quot;/&gt;&lt;wsp:rsid wsp:val=&quot;005F0B53&quot;/&gt;&lt;wsp:rsid wsp:val=&quot;005F1E87&quot;/&gt;&lt;wsp:rsid wsp:val=&quot;005F4C98&quot;/&gt;&lt;wsp:rsid wsp:val=&quot;005F7996&quot;/&gt;&lt;wsp:rsid wsp:val=&quot;0061450A&quot;/&gt;&lt;wsp:rsid wsp:val=&quot;00617B58&quot;/&gt;&lt;wsp:rsid wsp:val=&quot;00622708&quot;/&gt;&lt;wsp:rsid wsp:val=&quot;006334F0&quot;/&gt;&lt;wsp:rsid wsp:val=&quot;0064529E&quot;/&gt;&lt;wsp:rsid wsp:val=&quot;00650B21&quot;/&gt;&lt;wsp:rsid wsp:val=&quot;00651F87&quot;/&gt;&lt;wsp:rsid wsp:val=&quot;00653A70&quot;/&gt;&lt;wsp:rsid wsp:val=&quot;00654667&quot;/&gt;&lt;wsp:rsid wsp:val=&quot;00660BB1&quot;/&gt;&lt;wsp:rsid wsp:val=&quot;00667908&quot;/&gt;&lt;wsp:rsid wsp:val=&quot;006713D0&quot;/&gt;&lt;wsp:rsid wsp:val=&quot;00673A6C&quot;/&gt;&lt;wsp:rsid wsp:val=&quot;006800CC&quot;/&gt;&lt;wsp:rsid wsp:val=&quot;00682F93&quot;/&gt;&lt;wsp:rsid wsp:val=&quot;00694E88&quot;/&gt;&lt;wsp:rsid wsp:val=&quot;006A0653&quot;/&gt;&lt;wsp:rsid wsp:val=&quot;006B6C31&quot;/&gt;&lt;wsp:rsid wsp:val=&quot;006C15D5&quot;/&gt;&lt;wsp:rsid wsp:val=&quot;006C2898&quot;/&gt;&lt;wsp:rsid wsp:val=&quot;006C72CC&quot;/&gt;&lt;wsp:rsid wsp:val=&quot;006F220F&quot;/&gt;&lt;wsp:rsid wsp:val=&quot;006F500E&quot;/&gt;&lt;wsp:rsid wsp:val=&quot;00747566&quot;/&gt;&lt;wsp:rsid wsp:val=&quot;00760C13&quot;/&gt;&lt;wsp:rsid wsp:val=&quot;007767B8&quot;/&gt;&lt;wsp:rsid wsp:val=&quot;00786A69&quot;/&gt;&lt;wsp:rsid wsp:val=&quot;00787BCD&quot;/&gt;&lt;wsp:rsid wsp:val=&quot;00796917&quot;/&gt;&lt;wsp:rsid wsp:val=&quot;007A65BE&quot;/&gt;&lt;wsp:rsid wsp:val=&quot;007B3349&quot;/&gt;&lt;wsp:rsid wsp:val=&quot;007B76BD&quot;/&gt;&lt;wsp:rsid wsp:val=&quot;007C20A7&quot;/&gt;&lt;wsp:rsid wsp:val=&quot;007D06F5&quot;/&gt;&lt;wsp:rsid wsp:val=&quot;007D3F58&quot;/&gt;&lt;wsp:rsid wsp:val=&quot;007D772C&quot;/&gt;&lt;wsp:rsid wsp:val=&quot;00811ECD&quot;/&gt;&lt;wsp:rsid wsp:val=&quot;00832134&quot;/&gt;&lt;wsp:rsid wsp:val=&quot;008452CA&quot;/&gt;&lt;wsp:rsid wsp:val=&quot;00845551&quot;/&gt;&lt;wsp:rsid wsp:val=&quot;008472B9&quot;/&gt;&lt;wsp:rsid wsp:val=&quot;00852DDA&quot;/&gt;&lt;wsp:rsid wsp:val=&quot;0087047A&quot;/&gt;&lt;wsp:rsid wsp:val=&quot;0087051B&quot;/&gt;&lt;wsp:rsid wsp:val=&quot;008758FE&quot;/&gt;&lt;wsp:rsid wsp:val=&quot;0088008A&quot;/&gt;&lt;wsp:rsid wsp:val=&quot;00884B2B&quot;/&gt;&lt;wsp:rsid wsp:val=&quot;008B2F84&quot;/&gt;&lt;wsp:rsid wsp:val=&quot;008D1255&quot;/&gt;&lt;wsp:rsid wsp:val=&quot;008E7DD7&quot;/&gt;&lt;wsp:rsid wsp:val=&quot;008F42D8&quot;/&gt;&lt;wsp:rsid wsp:val=&quot;00925C73&quot;/&gt;&lt;wsp:rsid wsp:val=&quot;0093335A&quot;/&gt;&lt;wsp:rsid wsp:val=&quot;009400B2&quot;/&gt;&lt;wsp:rsid wsp:val=&quot;00946043&quot;/&gt;&lt;wsp:rsid wsp:val=&quot;00956F95&quot;/&gt;&lt;wsp:rsid wsp:val=&quot;00957A1C&quot;/&gt;&lt;wsp:rsid wsp:val=&quot;009647DB&quot;/&gt;&lt;wsp:rsid wsp:val=&quot;0096652E&quot;/&gt;&lt;wsp:rsid wsp:val=&quot;00995E44&quot;/&gt;&lt;wsp:rsid wsp:val=&quot;009975B6&quot;/&gt;&lt;wsp:rsid wsp:val=&quot;009D2741&quot;/&gt;&lt;wsp:rsid wsp:val=&quot;009E0793&quot;/&gt;&lt;wsp:rsid wsp:val=&quot;009E0E73&quot;/&gt;&lt;wsp:rsid wsp:val=&quot;009F105D&quot;/&gt;&lt;wsp:rsid wsp:val=&quot;009F1085&quot;/&gt;&lt;wsp:rsid wsp:val=&quot;009F4B62&quot;/&gt;&lt;wsp:rsid wsp:val=&quot;009F62AF&quot;/&gt;&lt;wsp:rsid wsp:val=&quot;00A01DB2&quot;/&gt;&lt;wsp:rsid wsp:val=&quot;00A132F1&quot;/&gt;&lt;wsp:rsid wsp:val=&quot;00A14712&quot;/&gt;&lt;wsp:rsid wsp:val=&quot;00A230A5&quot;/&gt;&lt;wsp:rsid wsp:val=&quot;00A3626F&quot;/&gt;&lt;wsp:rsid wsp:val=&quot;00A51921&quot;/&gt;&lt;wsp:rsid wsp:val=&quot;00A562A1&quot;/&gt;&lt;wsp:rsid wsp:val=&quot;00A67C9A&quot;/&gt;&lt;wsp:rsid wsp:val=&quot;00AB0D1A&quot;/&gt;&lt;wsp:rsid wsp:val=&quot;00AB591D&quot;/&gt;&lt;wsp:rsid wsp:val=&quot;00AC4844&quot;/&gt;&lt;wsp:rsid wsp:val=&quot;00AD545C&quot;/&gt;&lt;wsp:rsid wsp:val=&quot;00AD7125&quot;/&gt;&lt;wsp:rsid wsp:val=&quot;00AE7AA3&quot;/&gt;&lt;wsp:rsid wsp:val=&quot;00B06ED5&quot;/&gt;&lt;wsp:rsid wsp:val=&quot;00B17681&quot;/&gt;&lt;wsp:rsid wsp:val=&quot;00B54120&quot;/&gt;&lt;wsp:rsid wsp:val=&quot;00B65FF9&quot;/&gt;&lt;wsp:rsid wsp:val=&quot;00B7060B&quot;/&gt;&lt;wsp:rsid wsp:val=&quot;00B77CD5&quot;/&gt;&lt;wsp:rsid wsp:val=&quot;00B86320&quot;/&gt;&lt;wsp:rsid wsp:val=&quot;00B95E9E&quot;/&gt;&lt;wsp:rsid wsp:val=&quot;00BA27B1&quot;/&gt;&lt;wsp:rsid wsp:val=&quot;00BB46FE&quot;/&gt;&lt;wsp:rsid wsp:val=&quot;00BB5951&quot;/&gt;&lt;wsp:rsid wsp:val=&quot;00BB5970&quot;/&gt;&lt;wsp:rsid wsp:val=&quot;00BD0ABF&quot;/&gt;&lt;wsp:rsid wsp:val=&quot;00BD2C2B&quot;/&gt;&lt;wsp:rsid wsp:val=&quot;00BE2F9A&quot;/&gt;&lt;wsp:rsid wsp:val=&quot;00BF10AD&quot;/&gt;&lt;wsp:rsid wsp:val=&quot;00C03427&quot;/&gt;&lt;wsp:rsid wsp:val=&quot;00C1418D&quot;/&gt;&lt;wsp:rsid wsp:val=&quot;00C30896&quot;/&gt;&lt;wsp:rsid wsp:val=&quot;00C3220C&quot;/&gt;&lt;wsp:rsid wsp:val=&quot;00C36ACA&quot;/&gt;&lt;wsp:rsid wsp:val=&quot;00C402C9&quot;/&gt;&lt;wsp:rsid wsp:val=&quot;00C456F0&quot;/&gt;&lt;wsp:rsid wsp:val=&quot;00C515AB&quot;/&gt;&lt;wsp:rsid wsp:val=&quot;00C55341&quot;/&gt;&lt;wsp:rsid wsp:val=&quot;00C55CD5&quot;/&gt;&lt;wsp:rsid wsp:val=&quot;00C6374F&quot;/&gt;&lt;wsp:rsid wsp:val=&quot;00C65CC3&quot;/&gt;&lt;wsp:rsid wsp:val=&quot;00C81527&quot;/&gt;&lt;wsp:rsid wsp:val=&quot;00C92953&quot;/&gt;&lt;wsp:rsid wsp:val=&quot;00CA06CF&quot;/&gt;&lt;wsp:rsid wsp:val=&quot;00CD1A61&quot;/&gt;&lt;wsp:rsid wsp:val=&quot;00CD6385&quot;/&gt;&lt;wsp:rsid wsp:val=&quot;00D21507&quot;/&gt;&lt;wsp:rsid wsp:val=&quot;00D22EA3&quot;/&gt;&lt;wsp:rsid wsp:val=&quot;00D2658A&quot;/&gt;&lt;wsp:rsid wsp:val=&quot;00D4180F&quot;/&gt;&lt;wsp:rsid wsp:val=&quot;00D42D4F&quot;/&gt;&lt;wsp:rsid wsp:val=&quot;00D51941&quot;/&gt;&lt;wsp:rsid wsp:val=&quot;00D62B40&quot;/&gt;&lt;wsp:rsid wsp:val=&quot;00D734DB&quot;/&gt;&lt;wsp:rsid wsp:val=&quot;00DC7ECD&quot;/&gt;&lt;wsp:rsid wsp:val=&quot;00DD43CD&quot;/&gt;&lt;wsp:rsid wsp:val=&quot;00DD4628&quot;/&gt;&lt;wsp:rsid wsp:val=&quot;00E16D80&quot;/&gt;&lt;wsp:rsid wsp:val=&quot;00E17D70&quot;/&gt;&lt;wsp:rsid wsp:val=&quot;00E329C2&quot;/&gt;&lt;wsp:rsid wsp:val=&quot;00E37A75&quot;/&gt;&lt;wsp:rsid wsp:val=&quot;00E61444&quot;/&gt;&lt;wsp:rsid wsp:val=&quot;00E659E4&quot;/&gt;&lt;wsp:rsid wsp:val=&quot;00E65EC9&quot;/&gt;&lt;wsp:rsid wsp:val=&quot;00E702DE&quot;/&gt;&lt;wsp:rsid wsp:val=&quot;00E72277&quot;/&gt;&lt;wsp:rsid wsp:val=&quot;00E92992&quot;/&gt;&lt;wsp:rsid wsp:val=&quot;00E97FA5&quot;/&gt;&lt;wsp:rsid wsp:val=&quot;00EA2555&quot;/&gt;&lt;wsp:rsid wsp:val=&quot;00EA45EA&quot;/&gt;&lt;wsp:rsid wsp:val=&quot;00EB0300&quot;/&gt;&lt;wsp:rsid wsp:val=&quot;00EB1279&quot;/&gt;&lt;wsp:rsid wsp:val=&quot;00EC4197&quot;/&gt;&lt;wsp:rsid wsp:val=&quot;00ED2EB1&quot;/&gt;&lt;wsp:rsid wsp:val=&quot;00EE0C15&quot;/&gt;&lt;wsp:rsid wsp:val=&quot;00F002FB&quot;/&gt;&lt;wsp:rsid wsp:val=&quot;00F033B1&quot;/&gt;&lt;wsp:rsid wsp:val=&quot;00F03E3D&quot;/&gt;&lt;wsp:rsid wsp:val=&quot;00F36678&quot;/&gt;&lt;wsp:rsid wsp:val=&quot;00F376D1&quot;/&gt;&lt;wsp:rsid wsp:val=&quot;00F46BBC&quot;/&gt;&lt;wsp:rsid wsp:val=&quot;00F50654&quot;/&gt;&lt;wsp:rsid wsp:val=&quot;00F56C49&quot;/&gt;&lt;wsp:rsid wsp:val=&quot;00F572F7&quot;/&gt;&lt;wsp:rsid wsp:val=&quot;00F83F84&quot;/&gt;&lt;wsp:rsid wsp:val=&quot;00F95956&quot;/&gt;&lt;wsp:rsid wsp:val=&quot;00FB251D&quot;/&gt;&lt;wsp:rsid wsp:val=&quot;00FB27C3&quot;/&gt;&lt;wsp:rsid wsp:val=&quot;00FC6FA8&quot;/&gt;&lt;wsp:rsid wsp:val=&quot;00FF78A9&quot;/&gt;&lt;/wsp:rsids&gt;&lt;/w:docPr&gt;&lt;w:body&gt;&lt;w:p wsp:rsidR=&quot;00000000&quot; wsp:rsidRDefault=&quot;00E659E4&quot;&gt;&lt;m:oMathPara&gt;&lt;m:oMath&gt;&lt;m:sSub&gt;&lt;m:sSubPr&gt;&lt;m:ctrlPr&gt;&lt;w:rPr&gt;&lt;w:rFonts w:ascii=&quot;Cambria Math&quot; w:h-ansi=&quot;Cambria Math&quot;/&gt;&lt;wx:font wx:val=&quot;Cambria Math&quot;/&gt;&lt;w:sz w:val=&quot;24&quot;/&gt;&lt;w:sz-cs w:val=&quot;24&quot;/&gt;&lt;w:lang w:val=&quot;EN-US&quot;/&gt;&lt;/w:rPr&gt;&lt;/m:ctrlPr&gt;&lt;/m:sSubPr&gt;&lt;m:e&gt;&lt;m:r&gt;&lt;m:rPr&gt;&lt;m:sty m:val=&quot;p&quot;/&gt;&lt;/m:rPr&gt;&lt;w:rPr&gt;&lt;w:rFonts w:ascii=&quot;Cambria Math&quot; w:h-ansi=&quot;Cambria Math&quot;/&gt;&lt;wx:font wx:val=&quot;Cambria Math&quot;/&gt;&lt;w:sz w:val=&quot;24&quot;/&gt;&lt;w:sz-cs w:val=&quot;24&quot;/&gt;&lt;w:lang w:val=&quot;EN-US&quot;/&gt;&lt;/w:rPr&gt;&lt;m:t&gt;x&lt;/m:t&gt;&lt;/m:r&gt;&lt;/m:e&gt;&lt;m:sub&gt;&lt;m:r&gt;&lt;m:rPr&gt;&lt;m:sty m:val=&quot;p&quot;/&gt;&lt;/m:rPr&gt;&lt;w:rPr&gt;&lt;w:rFonts w:ascii=&quot;Cambria Math&quot; w:h-ansi=&quot;Cambria Math&quot;/&gt;&lt;wx:font wx:val=&quot;Cambria Math&quot;/&gt;&lt;w:sz w:val=&quot;24&quot;/&gt;&lt;w:sz-cs w:val=&quot;24&quot;/&gt;&lt;w:lang w:val=&quot;EN-US&quot;/&gt;&lt;/w:rPr&gt;&lt;m:t&gt;m&lt;/m:t&gt;&lt;/m:r&gt;&lt;m:r&gt;&lt;m:rPr&gt;&lt;m:sty m:val=&quot;p&quot;/&gt;&lt;/m:rPr&gt;&lt;w:rPr&gt;&lt;w:rFonts w:ascii=&quot;Cambria Math&quot;/&gt;&lt;w:sz w:val=&quot;24&quot;/&gt;&lt;w:sz-cs w:val=&quot;24&quot;/&gt;&lt;w:lang w:val=&quot;EN-US&quot;/&gt;&lt;/w:rPr&gt;&lt;m:t&gt;?—&lt;/m:t&gt;&lt;/m:r&gt;&lt;m:r&gt;&lt;m:rPr&gt;&lt;m:sty m:val=&quot;p&quot;/&gt;&lt;/m:rPr&gt;&lt;w:rPr&gt;&lt;w:rFonts w:ascii=&quot;Cambria Math&quot; w:h-ansi=&quot;Cambria Math&quot;/&gt;&lt;wx:font wx:val=&quot;Cambria Math&quot;/&gt;&lt;w:sz w:val=&quot;24&quot;/&gt;&lt;w:sz-cs w:val=&quot;24&quot;/&gt;&lt;w:lang w:val=&quot;EN-US&quot;/&gt;&lt;/w:rPr&gt;&lt;m:t&gt;n &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body&gt;&lt;/w:wordDocument&gt;">
            <v:imagedata r:id="rId54" o:title="" chromakey="white"/>
          </v:shape>
        </w:pict>
      </w:r>
      <w:r w:rsidR="00FA705C" w:rsidRPr="007D772C">
        <w:rPr>
          <w:sz w:val="24"/>
          <w:szCs w:val="24"/>
          <w:lang w:val="en-US"/>
        </w:rPr>
        <w:fldChar w:fldCharType="end"/>
      </w:r>
      <w:r w:rsidRPr="003159E9">
        <w:rPr>
          <w:sz w:val="24"/>
          <w:szCs w:val="24"/>
          <w:lang w:val="en-US"/>
        </w:rPr>
        <w:t xml:space="preserve">represents the number of occurrences of the feature  </w:t>
      </w:r>
      <m:oMath>
        <m:r>
          <m:rPr>
            <m:sty m:val="p"/>
          </m:rPr>
          <w:rPr>
            <w:rFonts w:ascii="Cambria Math" w:hAnsi="Cambria Math"/>
            <w:sz w:val="24"/>
            <w:szCs w:val="24"/>
            <w:lang w:val="en-US"/>
          </w:rPr>
          <m:t>m</m:t>
        </m:r>
      </m:oMath>
      <w:r w:rsidRPr="003159E9">
        <w:rPr>
          <w:sz w:val="24"/>
          <w:szCs w:val="24"/>
          <w:lang w:val="en-US"/>
        </w:rPr>
        <w:t xml:space="preserve"> during the time  </w:t>
      </w:r>
      <m:oMath>
        <m:r>
          <m:rPr>
            <m:sty m:val="p"/>
          </m:rPr>
          <w:rPr>
            <w:rFonts w:ascii="Cambria Math" w:hAnsi="Cambria Math"/>
            <w:sz w:val="24"/>
            <w:szCs w:val="24"/>
            <w:lang w:val="en-US"/>
          </w:rPr>
          <m:t>n</m:t>
        </m:r>
      </m:oMath>
      <w:r w:rsidRPr="003159E9">
        <w:rPr>
          <w:sz w:val="24"/>
          <w:szCs w:val="24"/>
          <w:lang w:val="en-US"/>
        </w:rPr>
        <w:t>.</w:t>
      </w:r>
    </w:p>
    <w:p w:rsidR="00F533E9" w:rsidRPr="00281A4A" w:rsidRDefault="00281233" w:rsidP="00281A4A">
      <w:pPr>
        <w:spacing w:after="200" w:line="276" w:lineRule="auto"/>
        <w:jc w:val="both"/>
        <w:rPr>
          <w:sz w:val="24"/>
          <w:szCs w:val="24"/>
          <w:lang w:val="en-US"/>
        </w:rPr>
      </w:pPr>
      <w:ins w:id="257" w:author="TanTan" w:date="2016-02-21T23:33:00Z">
        <w:r>
          <w:rPr>
            <w:sz w:val="24"/>
            <w:szCs w:val="24"/>
            <w:lang w:val="en-US"/>
          </w:rPr>
          <w:t>I</w:t>
        </w:r>
      </w:ins>
      <w:del w:id="258" w:author="TanTan" w:date="2016-02-21T23:33:00Z">
        <w:r w:rsidR="00F533E9" w:rsidRPr="00281A4A" w:rsidDel="00281233">
          <w:rPr>
            <w:sz w:val="24"/>
            <w:szCs w:val="24"/>
            <w:lang w:val="en-US"/>
          </w:rPr>
          <w:delText>O</w:delText>
        </w:r>
      </w:del>
      <w:r w:rsidR="00F533E9" w:rsidRPr="00281A4A">
        <w:rPr>
          <w:sz w:val="24"/>
          <w:szCs w:val="24"/>
          <w:lang w:val="en-US"/>
        </w:rPr>
        <w:t xml:space="preserve">n offline mode, the user is still allowed to get access to operations that do not require communication with the server side. These operations and their selected features </w:t>
      </w:r>
      <w:del w:id="259" w:author="thiago Pereira" w:date="2016-02-20T17:55:00Z">
        <w:r w:rsidR="00F533E9" w:rsidRPr="00281A4A" w:rsidDel="00623A5C">
          <w:rPr>
            <w:sz w:val="24"/>
            <w:szCs w:val="24"/>
            <w:lang w:val="en-US"/>
          </w:rPr>
          <w:delText xml:space="preserve">are </w:delText>
        </w:r>
      </w:del>
      <w:ins w:id="260" w:author="thiago Pereira" w:date="2016-02-20T17:55:00Z">
        <w:r w:rsidR="00623A5C">
          <w:rPr>
            <w:sz w:val="24"/>
            <w:szCs w:val="24"/>
            <w:lang w:val="en-US"/>
          </w:rPr>
          <w:t xml:space="preserve">shall be </w:t>
        </w:r>
      </w:ins>
      <w:r w:rsidR="00F533E9" w:rsidRPr="00281A4A">
        <w:rPr>
          <w:sz w:val="24"/>
          <w:szCs w:val="24"/>
          <w:lang w:val="en-US"/>
        </w:rPr>
        <w:t>incrementally logged by the mobile client, in order to be evaluated to identify malicious behaviors. This work proposes to evaluate the following features:</w:t>
      </w:r>
    </w:p>
    <w:p w:rsidR="00281233" w:rsidRDefault="00F533E9">
      <w:pPr>
        <w:pStyle w:val="PargrafodaLista"/>
        <w:numPr>
          <w:ilvl w:val="0"/>
          <w:numId w:val="11"/>
        </w:numPr>
        <w:spacing w:after="200" w:line="276" w:lineRule="auto"/>
        <w:rPr>
          <w:kern w:val="28"/>
          <w:sz w:val="24"/>
          <w:szCs w:val="24"/>
          <w:lang w:val="en-US" w:eastAsia="ru-RU"/>
        </w:rPr>
      </w:pPr>
      <w:r w:rsidRPr="003159E9">
        <w:rPr>
          <w:kern w:val="28"/>
          <w:sz w:val="24"/>
          <w:szCs w:val="24"/>
          <w:lang w:val="en-US" w:eastAsia="ru-RU"/>
        </w:rPr>
        <w:t>File Access (Time and File System Location)</w:t>
      </w:r>
      <w:ins w:id="261" w:author="thiago Pereira" w:date="2016-02-27T10:06:00Z">
        <w:r w:rsidR="00E96B68">
          <w:rPr>
            <w:kern w:val="28"/>
            <w:sz w:val="24"/>
            <w:szCs w:val="24"/>
            <w:lang w:val="en-US" w:eastAsia="ru-RU"/>
          </w:rPr>
          <w:t>,</w:t>
        </w:r>
      </w:ins>
      <w:r w:rsidR="000E76F0">
        <w:rPr>
          <w:kern w:val="28"/>
          <w:sz w:val="24"/>
          <w:szCs w:val="24"/>
          <w:lang w:val="en-US" w:eastAsia="ru-RU"/>
        </w:rPr>
        <w:t xml:space="preserve"> </w:t>
      </w:r>
      <w:r w:rsidR="00281233">
        <w:rPr>
          <w:kern w:val="28"/>
          <w:sz w:val="24"/>
          <w:szCs w:val="24"/>
          <w:lang w:val="en-US" w:eastAsia="ru-RU"/>
        </w:rPr>
        <w:t xml:space="preserve">i.e. </w:t>
      </w:r>
      <w:r w:rsidR="00E0650D">
        <w:rPr>
          <w:kern w:val="28"/>
          <w:sz w:val="24"/>
          <w:szCs w:val="24"/>
          <w:lang w:val="en-US" w:eastAsia="ru-RU"/>
        </w:rPr>
        <w:t xml:space="preserve">data </w:t>
      </w:r>
      <w:r w:rsidR="000E76F0">
        <w:rPr>
          <w:kern w:val="28"/>
          <w:sz w:val="24"/>
          <w:szCs w:val="24"/>
          <w:lang w:val="en-US" w:eastAsia="ru-RU"/>
        </w:rPr>
        <w:t xml:space="preserve">access </w:t>
      </w:r>
      <w:r w:rsidR="00281233">
        <w:rPr>
          <w:kern w:val="28"/>
          <w:sz w:val="24"/>
          <w:szCs w:val="24"/>
          <w:lang w:val="en-US" w:eastAsia="ru-RU"/>
        </w:rPr>
        <w:t>to</w:t>
      </w:r>
      <w:r w:rsidR="00E0650D">
        <w:rPr>
          <w:kern w:val="28"/>
          <w:sz w:val="24"/>
          <w:szCs w:val="24"/>
          <w:lang w:val="en-US" w:eastAsia="ru-RU"/>
        </w:rPr>
        <w:t xml:space="preserve"> selected files</w:t>
      </w:r>
      <w:r w:rsidR="00C11B4A">
        <w:rPr>
          <w:kern w:val="28"/>
          <w:sz w:val="24"/>
          <w:szCs w:val="24"/>
          <w:lang w:val="en-US" w:eastAsia="ru-RU"/>
        </w:rPr>
        <w:t xml:space="preserve"> in offline mode, accessing the data stored </w:t>
      </w:r>
      <w:r w:rsidR="00281233">
        <w:rPr>
          <w:kern w:val="28"/>
          <w:sz w:val="24"/>
          <w:szCs w:val="24"/>
          <w:lang w:val="en-US" w:eastAsia="ru-RU"/>
        </w:rPr>
        <w:t>on</w:t>
      </w:r>
      <w:r w:rsidR="00C11B4A">
        <w:rPr>
          <w:kern w:val="28"/>
          <w:sz w:val="24"/>
          <w:szCs w:val="24"/>
          <w:lang w:val="en-US" w:eastAsia="ru-RU"/>
        </w:rPr>
        <w:t xml:space="preserve"> the mobile client</w:t>
      </w:r>
      <w:r w:rsidR="00E0650D">
        <w:rPr>
          <w:kern w:val="28"/>
          <w:sz w:val="24"/>
          <w:szCs w:val="24"/>
          <w:lang w:val="en-US" w:eastAsia="ru-RU"/>
        </w:rPr>
        <w:t>. Th</w:t>
      </w:r>
      <w:r w:rsidR="00361641">
        <w:rPr>
          <w:kern w:val="28"/>
          <w:sz w:val="24"/>
          <w:szCs w:val="24"/>
          <w:lang w:val="en-US" w:eastAsia="ru-RU"/>
        </w:rPr>
        <w:t>e</w:t>
      </w:r>
      <w:r w:rsidR="00E0650D">
        <w:rPr>
          <w:kern w:val="28"/>
          <w:sz w:val="24"/>
          <w:szCs w:val="24"/>
          <w:lang w:val="en-US" w:eastAsia="ru-RU"/>
        </w:rPr>
        <w:t xml:space="preserve"> file access feature</w:t>
      </w:r>
      <w:r w:rsidR="000E76F0">
        <w:rPr>
          <w:kern w:val="28"/>
          <w:sz w:val="24"/>
          <w:szCs w:val="24"/>
          <w:lang w:val="en-US" w:eastAsia="ru-RU"/>
        </w:rPr>
        <w:t xml:space="preserve"> can be decomposed into</w:t>
      </w:r>
      <w:r w:rsidR="00281233">
        <w:rPr>
          <w:kern w:val="28"/>
          <w:sz w:val="24"/>
          <w:szCs w:val="24"/>
          <w:lang w:val="en-US" w:eastAsia="ru-RU"/>
        </w:rPr>
        <w:t>:</w:t>
      </w:r>
    </w:p>
    <w:p w:rsidR="005E1DFE" w:rsidRDefault="000E76F0" w:rsidP="005E1DFE">
      <w:pPr>
        <w:pStyle w:val="PargrafodaLista"/>
        <w:numPr>
          <w:ilvl w:val="1"/>
          <w:numId w:val="31"/>
        </w:numPr>
        <w:spacing w:after="200" w:line="276" w:lineRule="auto"/>
        <w:rPr>
          <w:kern w:val="28"/>
          <w:sz w:val="24"/>
          <w:szCs w:val="24"/>
          <w:lang w:val="en-US" w:eastAsia="ru-RU"/>
        </w:rPr>
        <w:pPrChange w:id="262" w:author="thiago Pereira" w:date="2016-02-27T09:34:00Z">
          <w:pPr>
            <w:pStyle w:val="PargrafodaLista"/>
            <w:numPr>
              <w:ilvl w:val="1"/>
              <w:numId w:val="11"/>
            </w:numPr>
            <w:spacing w:after="200" w:line="276" w:lineRule="auto"/>
            <w:ind w:left="1440" w:hanging="360"/>
          </w:pPr>
        </w:pPrChange>
      </w:pPr>
      <w:r>
        <w:rPr>
          <w:kern w:val="28"/>
          <w:sz w:val="24"/>
          <w:szCs w:val="24"/>
          <w:lang w:val="en-US" w:eastAsia="ru-RU"/>
        </w:rPr>
        <w:t xml:space="preserve">file decryption, </w:t>
      </w:r>
    </w:p>
    <w:p w:rsidR="005E1DFE" w:rsidRDefault="000E76F0" w:rsidP="005E1DFE">
      <w:pPr>
        <w:pStyle w:val="PargrafodaLista"/>
        <w:numPr>
          <w:ilvl w:val="1"/>
          <w:numId w:val="31"/>
        </w:numPr>
        <w:spacing w:after="200" w:line="276" w:lineRule="auto"/>
        <w:rPr>
          <w:kern w:val="28"/>
          <w:sz w:val="24"/>
          <w:szCs w:val="24"/>
          <w:lang w:val="en-US" w:eastAsia="ru-RU"/>
        </w:rPr>
        <w:pPrChange w:id="263" w:author="thiago Pereira" w:date="2016-02-27T09:34:00Z">
          <w:pPr>
            <w:pStyle w:val="PargrafodaLista"/>
            <w:numPr>
              <w:ilvl w:val="1"/>
              <w:numId w:val="11"/>
            </w:numPr>
            <w:spacing w:after="200" w:line="276" w:lineRule="auto"/>
            <w:ind w:left="1440" w:hanging="360"/>
          </w:pPr>
        </w:pPrChange>
      </w:pPr>
      <w:r>
        <w:rPr>
          <w:kern w:val="28"/>
          <w:sz w:val="24"/>
          <w:szCs w:val="24"/>
          <w:lang w:val="en-US" w:eastAsia="ru-RU"/>
        </w:rPr>
        <w:t xml:space="preserve">decrypted file reading </w:t>
      </w:r>
    </w:p>
    <w:p w:rsidR="005E1DFE" w:rsidRDefault="000E76F0" w:rsidP="005E1DFE">
      <w:pPr>
        <w:pStyle w:val="PargrafodaLista"/>
        <w:numPr>
          <w:ilvl w:val="1"/>
          <w:numId w:val="31"/>
        </w:numPr>
        <w:spacing w:after="200" w:line="276" w:lineRule="auto"/>
        <w:rPr>
          <w:kern w:val="28"/>
          <w:sz w:val="24"/>
          <w:szCs w:val="24"/>
          <w:lang w:val="en-US" w:eastAsia="ru-RU"/>
        </w:rPr>
        <w:pPrChange w:id="264" w:author="thiago Pereira" w:date="2016-02-27T09:34:00Z">
          <w:pPr>
            <w:pStyle w:val="PargrafodaLista"/>
            <w:numPr>
              <w:ilvl w:val="1"/>
              <w:numId w:val="11"/>
            </w:numPr>
            <w:spacing w:after="200" w:line="276" w:lineRule="auto"/>
            <w:ind w:left="1440" w:hanging="360"/>
          </w:pPr>
        </w:pPrChange>
      </w:pPr>
      <w:r>
        <w:rPr>
          <w:kern w:val="28"/>
          <w:sz w:val="24"/>
          <w:szCs w:val="24"/>
          <w:lang w:val="en-US" w:eastAsia="ru-RU"/>
        </w:rPr>
        <w:t>decrypted file execution</w:t>
      </w:r>
      <w:r w:rsidR="00E0650D">
        <w:rPr>
          <w:kern w:val="28"/>
          <w:sz w:val="24"/>
          <w:szCs w:val="24"/>
          <w:lang w:val="en-US" w:eastAsia="ru-RU"/>
        </w:rPr>
        <w:t xml:space="preserve">, </w:t>
      </w:r>
    </w:p>
    <w:p w:rsidR="00F85E62" w:rsidRDefault="00BD4F4D" w:rsidP="005E1DFE">
      <w:pPr>
        <w:pStyle w:val="PargrafodaLista"/>
        <w:numPr>
          <w:ilvl w:val="1"/>
          <w:numId w:val="11"/>
        </w:numPr>
        <w:spacing w:after="200" w:line="276" w:lineRule="auto"/>
        <w:rPr>
          <w:kern w:val="28"/>
          <w:sz w:val="24"/>
          <w:szCs w:val="24"/>
          <w:lang w:val="en-US" w:eastAsia="ru-RU"/>
        </w:rPr>
        <w:pPrChange w:id="265" w:author="thiago Pereira" w:date="2016-02-27T09:35:00Z">
          <w:pPr>
            <w:pStyle w:val="PargrafodaLista"/>
            <w:numPr>
              <w:numId w:val="11"/>
            </w:numPr>
            <w:spacing w:after="200" w:line="276" w:lineRule="auto"/>
            <w:ind w:hanging="360"/>
          </w:pPr>
        </w:pPrChange>
      </w:pPr>
      <w:ins w:id="266" w:author="thiago Pereira" w:date="2016-02-27T09:35:00Z">
        <w:r>
          <w:rPr>
            <w:kern w:val="28"/>
            <w:sz w:val="24"/>
            <w:szCs w:val="24"/>
            <w:lang w:val="en-US" w:eastAsia="ru-RU"/>
          </w:rPr>
          <w:t xml:space="preserve">Therefore, </w:t>
        </w:r>
      </w:ins>
      <w:del w:id="267" w:author="thiago Pereira" w:date="2016-02-27T09:35:00Z">
        <w:r w:rsidR="00F85E62" w:rsidDel="00BD4F4D">
          <w:rPr>
            <w:kern w:val="28"/>
            <w:sz w:val="24"/>
            <w:szCs w:val="24"/>
            <w:lang w:val="en-US" w:eastAsia="ru-RU"/>
          </w:rPr>
          <w:delText xml:space="preserve">It </w:delText>
        </w:r>
      </w:del>
      <w:ins w:id="268" w:author="thiago Pereira" w:date="2016-02-27T09:35:00Z">
        <w:r>
          <w:rPr>
            <w:kern w:val="28"/>
            <w:sz w:val="24"/>
            <w:szCs w:val="24"/>
            <w:lang w:val="en-US" w:eastAsia="ru-RU"/>
          </w:rPr>
          <w:t>i</w:t>
        </w:r>
        <w:r>
          <w:rPr>
            <w:kern w:val="28"/>
            <w:sz w:val="24"/>
            <w:szCs w:val="24"/>
            <w:lang w:val="en-US" w:eastAsia="ru-RU"/>
          </w:rPr>
          <w:t xml:space="preserve">t </w:t>
        </w:r>
      </w:ins>
      <w:r w:rsidR="00F85E62">
        <w:rPr>
          <w:kern w:val="28"/>
          <w:sz w:val="24"/>
          <w:szCs w:val="24"/>
          <w:lang w:val="en-US" w:eastAsia="ru-RU"/>
        </w:rPr>
        <w:t>is necessary to generate three matrices for</w:t>
      </w:r>
      <w:r w:rsidR="00E0650D">
        <w:rPr>
          <w:kern w:val="28"/>
          <w:sz w:val="24"/>
          <w:szCs w:val="24"/>
          <w:lang w:val="en-US" w:eastAsia="ru-RU"/>
        </w:rPr>
        <w:t xml:space="preserve"> malicious behaviors</w:t>
      </w:r>
      <w:r w:rsidR="00361641">
        <w:rPr>
          <w:kern w:val="28"/>
          <w:sz w:val="24"/>
          <w:szCs w:val="24"/>
          <w:lang w:val="en-US" w:eastAsia="ru-RU"/>
        </w:rPr>
        <w:t xml:space="preserve"> analysis</w:t>
      </w:r>
      <w:r w:rsidR="00E0650D">
        <w:rPr>
          <w:kern w:val="28"/>
          <w:sz w:val="24"/>
          <w:szCs w:val="24"/>
          <w:lang w:val="en-US" w:eastAsia="ru-RU"/>
        </w:rPr>
        <w:t xml:space="preserve">, such as: </w:t>
      </w:r>
    </w:p>
    <w:p w:rsidR="005E1DFE" w:rsidRDefault="00E0650D" w:rsidP="005E1DFE">
      <w:pPr>
        <w:pStyle w:val="PargrafodaLista"/>
        <w:numPr>
          <w:ilvl w:val="2"/>
          <w:numId w:val="11"/>
        </w:numPr>
        <w:spacing w:after="200" w:line="276" w:lineRule="auto"/>
        <w:rPr>
          <w:kern w:val="28"/>
          <w:sz w:val="24"/>
          <w:szCs w:val="24"/>
          <w:lang w:val="en-US" w:eastAsia="ru-RU"/>
        </w:rPr>
        <w:pPrChange w:id="269" w:author="thiago Pereira" w:date="2016-02-27T09:35:00Z">
          <w:pPr>
            <w:pStyle w:val="PargrafodaLista"/>
            <w:numPr>
              <w:ilvl w:val="1"/>
              <w:numId w:val="11"/>
            </w:numPr>
            <w:spacing w:after="200" w:line="276" w:lineRule="auto"/>
            <w:ind w:left="1440" w:hanging="360"/>
          </w:pPr>
        </w:pPrChange>
      </w:pPr>
      <w:r>
        <w:rPr>
          <w:kern w:val="28"/>
          <w:sz w:val="24"/>
          <w:szCs w:val="24"/>
          <w:lang w:val="en-US" w:eastAsia="ru-RU"/>
        </w:rPr>
        <w:t xml:space="preserve">massive file access, which can reveal data leakage and be identified by MOS </w:t>
      </w:r>
      <w:r w:rsidR="00361641">
        <w:rPr>
          <w:kern w:val="28"/>
          <w:sz w:val="24"/>
          <w:szCs w:val="24"/>
          <w:lang w:val="en-US" w:eastAsia="ru-RU"/>
        </w:rPr>
        <w:t xml:space="preserve">schemes </w:t>
      </w:r>
      <w:r>
        <w:rPr>
          <w:kern w:val="28"/>
          <w:sz w:val="24"/>
          <w:szCs w:val="24"/>
          <w:lang w:val="en-US" w:eastAsia="ru-RU"/>
        </w:rPr>
        <w:t xml:space="preserve">based on covariance analysis; </w:t>
      </w:r>
    </w:p>
    <w:p w:rsidR="005E1DFE" w:rsidRDefault="00E0650D" w:rsidP="005E1DFE">
      <w:pPr>
        <w:pStyle w:val="PargrafodaLista"/>
        <w:numPr>
          <w:ilvl w:val="2"/>
          <w:numId w:val="11"/>
        </w:numPr>
        <w:spacing w:after="200" w:line="276" w:lineRule="auto"/>
        <w:rPr>
          <w:kern w:val="28"/>
          <w:sz w:val="24"/>
          <w:szCs w:val="24"/>
          <w:lang w:val="en-US" w:eastAsia="ru-RU"/>
        </w:rPr>
        <w:pPrChange w:id="270" w:author="thiago Pereira" w:date="2016-02-27T09:35:00Z">
          <w:pPr>
            <w:pStyle w:val="PargrafodaLista"/>
            <w:numPr>
              <w:ilvl w:val="1"/>
              <w:numId w:val="11"/>
            </w:numPr>
            <w:spacing w:after="200" w:line="276" w:lineRule="auto"/>
            <w:ind w:left="1440" w:hanging="360"/>
          </w:pPr>
        </w:pPrChange>
      </w:pPr>
      <w:r>
        <w:rPr>
          <w:kern w:val="28"/>
          <w:sz w:val="24"/>
          <w:szCs w:val="24"/>
          <w:lang w:val="en-US" w:eastAsia="ru-RU"/>
        </w:rPr>
        <w:lastRenderedPageBreak/>
        <w:t xml:space="preserve">low file access into several folders, characterized by sparse operations that can reveal </w:t>
      </w:r>
      <w:r w:rsidRPr="003159E9">
        <w:rPr>
          <w:sz w:val="24"/>
          <w:szCs w:val="24"/>
          <w:lang w:val="en-US"/>
        </w:rPr>
        <w:t>unreachable navigation</w:t>
      </w:r>
      <w:r>
        <w:rPr>
          <w:kern w:val="28"/>
          <w:sz w:val="24"/>
          <w:szCs w:val="24"/>
          <w:lang w:val="en-US" w:eastAsia="ru-RU"/>
        </w:rPr>
        <w:t xml:space="preserve"> </w:t>
      </w:r>
      <w:r w:rsidR="00082535">
        <w:rPr>
          <w:kern w:val="28"/>
          <w:sz w:val="24"/>
          <w:szCs w:val="24"/>
          <w:lang w:val="en-US" w:eastAsia="ru-RU"/>
        </w:rPr>
        <w:t xml:space="preserve">performed by </w:t>
      </w:r>
      <w:r>
        <w:rPr>
          <w:kern w:val="28"/>
          <w:sz w:val="24"/>
          <w:szCs w:val="24"/>
          <w:lang w:val="en-US" w:eastAsia="ru-RU"/>
        </w:rPr>
        <w:t xml:space="preserve">automated file accesses in order to avoid the </w:t>
      </w:r>
      <w:r w:rsidR="00361641">
        <w:rPr>
          <w:kern w:val="28"/>
          <w:sz w:val="24"/>
          <w:szCs w:val="24"/>
          <w:lang w:val="en-US" w:eastAsia="ru-RU"/>
        </w:rPr>
        <w:t xml:space="preserve">massive file access characterization. </w:t>
      </w:r>
    </w:p>
    <w:p w:rsidR="005E1DFE" w:rsidRDefault="003B6E44" w:rsidP="005E1DFE">
      <w:pPr>
        <w:pStyle w:val="PargrafodaLista"/>
        <w:numPr>
          <w:ilvl w:val="2"/>
          <w:numId w:val="11"/>
        </w:numPr>
        <w:spacing w:after="200" w:line="276" w:lineRule="auto"/>
        <w:rPr>
          <w:kern w:val="28"/>
          <w:sz w:val="24"/>
          <w:szCs w:val="24"/>
          <w:lang w:val="en-US" w:eastAsia="ru-RU"/>
        </w:rPr>
        <w:pPrChange w:id="271" w:author="thiago Pereira" w:date="2016-02-27T09:35:00Z">
          <w:pPr>
            <w:pStyle w:val="PargrafodaLista"/>
            <w:numPr>
              <w:ilvl w:val="1"/>
              <w:numId w:val="11"/>
            </w:numPr>
            <w:spacing w:after="200" w:line="276" w:lineRule="auto"/>
            <w:ind w:left="1440" w:hanging="360"/>
          </w:pPr>
        </w:pPrChange>
      </w:pPr>
      <w:r>
        <w:rPr>
          <w:kern w:val="28"/>
          <w:sz w:val="24"/>
          <w:szCs w:val="24"/>
          <w:lang w:val="en-US" w:eastAsia="ru-RU"/>
        </w:rPr>
        <w:t>Malicious s</w:t>
      </w:r>
      <w:r w:rsidR="00361641">
        <w:rPr>
          <w:kern w:val="28"/>
          <w:sz w:val="24"/>
          <w:szCs w:val="24"/>
          <w:lang w:val="en-US" w:eastAsia="ru-RU"/>
        </w:rPr>
        <w:t>parse file accesses can be identified by MOS schemes base correlation analysis.</w:t>
      </w:r>
    </w:p>
    <w:p w:rsidR="00F85E62" w:rsidRDefault="00F533E9">
      <w:pPr>
        <w:pStyle w:val="PargrafodaLista"/>
        <w:numPr>
          <w:ilvl w:val="0"/>
          <w:numId w:val="11"/>
        </w:numPr>
        <w:spacing w:after="200" w:line="276" w:lineRule="auto"/>
        <w:rPr>
          <w:kern w:val="28"/>
          <w:sz w:val="24"/>
          <w:szCs w:val="24"/>
          <w:lang w:val="en-US" w:eastAsia="ru-RU"/>
        </w:rPr>
      </w:pPr>
      <w:r w:rsidRPr="003159E9">
        <w:rPr>
          <w:kern w:val="28"/>
          <w:sz w:val="24"/>
          <w:szCs w:val="24"/>
          <w:lang w:val="en-US" w:eastAsia="ru-RU"/>
        </w:rPr>
        <w:t>File Update (Time and File System Location</w:t>
      </w:r>
      <w:ins w:id="272" w:author="thiago Pereira" w:date="2016-02-27T09:36:00Z">
        <w:r w:rsidR="00BD4F4D">
          <w:rPr>
            <w:kern w:val="28"/>
            <w:sz w:val="24"/>
            <w:szCs w:val="24"/>
            <w:lang w:val="en-US" w:eastAsia="ru-RU"/>
          </w:rPr>
          <w:t>)</w:t>
        </w:r>
      </w:ins>
      <w:ins w:id="273" w:author="thiago Pereira" w:date="2016-02-27T10:06:00Z">
        <w:r w:rsidR="00E96B68">
          <w:rPr>
            <w:kern w:val="28"/>
            <w:sz w:val="24"/>
            <w:szCs w:val="24"/>
            <w:lang w:val="en-US" w:eastAsia="ru-RU"/>
          </w:rPr>
          <w:t>,</w:t>
        </w:r>
      </w:ins>
      <w:ins w:id="274" w:author="thiago Pereira" w:date="2016-02-27T09:36:00Z">
        <w:r w:rsidR="00BD4F4D">
          <w:rPr>
            <w:kern w:val="28"/>
            <w:sz w:val="24"/>
            <w:szCs w:val="24"/>
            <w:lang w:val="en-US" w:eastAsia="ru-RU"/>
          </w:rPr>
          <w:t xml:space="preserve"> </w:t>
        </w:r>
      </w:ins>
      <w:r w:rsidR="00F85E62">
        <w:rPr>
          <w:kern w:val="28"/>
          <w:sz w:val="24"/>
          <w:szCs w:val="24"/>
          <w:lang w:val="en-US" w:eastAsia="ru-RU"/>
        </w:rPr>
        <w:t>i.e.</w:t>
      </w:r>
      <w:r w:rsidR="00361641">
        <w:rPr>
          <w:kern w:val="28"/>
          <w:sz w:val="24"/>
          <w:szCs w:val="24"/>
          <w:lang w:val="en-US" w:eastAsia="ru-RU"/>
        </w:rPr>
        <w:t xml:space="preserve"> writing operations into selected files</w:t>
      </w:r>
      <w:r w:rsidR="00C11B4A">
        <w:rPr>
          <w:kern w:val="28"/>
          <w:sz w:val="24"/>
          <w:szCs w:val="24"/>
          <w:lang w:val="en-US" w:eastAsia="ru-RU"/>
        </w:rPr>
        <w:t xml:space="preserve"> in offline mode, writing the data stored </w:t>
      </w:r>
      <w:r w:rsidR="00F85E62">
        <w:rPr>
          <w:kern w:val="28"/>
          <w:sz w:val="24"/>
          <w:szCs w:val="24"/>
          <w:lang w:val="en-US" w:eastAsia="ru-RU"/>
        </w:rPr>
        <w:t>on</w:t>
      </w:r>
      <w:r w:rsidR="00C11B4A">
        <w:rPr>
          <w:kern w:val="28"/>
          <w:sz w:val="24"/>
          <w:szCs w:val="24"/>
          <w:lang w:val="en-US" w:eastAsia="ru-RU"/>
        </w:rPr>
        <w:t xml:space="preserve"> the mobile client</w:t>
      </w:r>
      <w:r w:rsidR="00361641">
        <w:rPr>
          <w:kern w:val="28"/>
          <w:sz w:val="24"/>
          <w:szCs w:val="24"/>
          <w:lang w:val="en-US" w:eastAsia="ru-RU"/>
        </w:rPr>
        <w:t>. The update feature can be decomposed into</w:t>
      </w:r>
      <w:r w:rsidR="00F85E62">
        <w:rPr>
          <w:kern w:val="28"/>
          <w:sz w:val="24"/>
          <w:szCs w:val="24"/>
          <w:lang w:val="en-US" w:eastAsia="ru-RU"/>
        </w:rPr>
        <w:t>:</w:t>
      </w:r>
    </w:p>
    <w:p w:rsidR="005E1DFE" w:rsidRDefault="00361641" w:rsidP="00BD4F4D">
      <w:pPr>
        <w:pStyle w:val="PargrafodaLista"/>
        <w:numPr>
          <w:ilvl w:val="1"/>
          <w:numId w:val="32"/>
        </w:numPr>
        <w:spacing w:after="200" w:line="276" w:lineRule="auto"/>
        <w:rPr>
          <w:kern w:val="28"/>
          <w:sz w:val="24"/>
          <w:szCs w:val="24"/>
          <w:lang w:val="en-US" w:eastAsia="ru-RU"/>
        </w:rPr>
        <w:pPrChange w:id="275" w:author="thiago Pereira" w:date="2016-02-27T09:36:00Z">
          <w:pPr>
            <w:pStyle w:val="PargrafodaLista"/>
            <w:numPr>
              <w:ilvl w:val="1"/>
              <w:numId w:val="11"/>
            </w:numPr>
            <w:spacing w:after="200" w:line="276" w:lineRule="auto"/>
            <w:ind w:left="1440" w:hanging="360"/>
          </w:pPr>
        </w:pPrChange>
      </w:pPr>
      <w:r>
        <w:rPr>
          <w:kern w:val="28"/>
          <w:sz w:val="24"/>
          <w:szCs w:val="24"/>
          <w:lang w:val="en-US" w:eastAsia="ru-RU"/>
        </w:rPr>
        <w:t xml:space="preserve"> file encryption </w:t>
      </w:r>
    </w:p>
    <w:p w:rsidR="005E1DFE" w:rsidRDefault="00361641" w:rsidP="00BD4F4D">
      <w:pPr>
        <w:pStyle w:val="PargrafodaLista"/>
        <w:numPr>
          <w:ilvl w:val="1"/>
          <w:numId w:val="32"/>
        </w:numPr>
        <w:spacing w:after="200" w:line="276" w:lineRule="auto"/>
        <w:rPr>
          <w:kern w:val="28"/>
          <w:sz w:val="24"/>
          <w:szCs w:val="24"/>
          <w:lang w:val="en-US" w:eastAsia="ru-RU"/>
        </w:rPr>
        <w:pPrChange w:id="276" w:author="thiago Pereira" w:date="2016-02-27T09:36:00Z">
          <w:pPr>
            <w:pStyle w:val="PargrafodaLista"/>
            <w:numPr>
              <w:ilvl w:val="1"/>
              <w:numId w:val="11"/>
            </w:numPr>
            <w:spacing w:after="200" w:line="276" w:lineRule="auto"/>
            <w:ind w:left="1440" w:hanging="360"/>
          </w:pPr>
        </w:pPrChange>
      </w:pPr>
      <w:r>
        <w:rPr>
          <w:kern w:val="28"/>
          <w:sz w:val="24"/>
          <w:szCs w:val="24"/>
          <w:lang w:val="en-US" w:eastAsia="ru-RU"/>
        </w:rPr>
        <w:t xml:space="preserve">decrypted file writing, </w:t>
      </w:r>
    </w:p>
    <w:p w:rsidR="00F85E62" w:rsidRDefault="00BD4F4D" w:rsidP="00BD4F4D">
      <w:pPr>
        <w:pStyle w:val="PargrafodaLista"/>
        <w:numPr>
          <w:ilvl w:val="1"/>
          <w:numId w:val="11"/>
        </w:numPr>
        <w:spacing w:after="200" w:line="276" w:lineRule="auto"/>
        <w:rPr>
          <w:kern w:val="28"/>
          <w:sz w:val="24"/>
          <w:szCs w:val="24"/>
          <w:lang w:val="en-US" w:eastAsia="ru-RU"/>
        </w:rPr>
        <w:pPrChange w:id="277" w:author="thiago Pereira" w:date="2016-02-27T09:36:00Z">
          <w:pPr>
            <w:pStyle w:val="PargrafodaLista"/>
            <w:numPr>
              <w:numId w:val="11"/>
            </w:numPr>
            <w:spacing w:after="200" w:line="276" w:lineRule="auto"/>
            <w:ind w:hanging="360"/>
          </w:pPr>
        </w:pPrChange>
      </w:pPr>
      <w:ins w:id="278" w:author="thiago Pereira" w:date="2016-02-27T09:36:00Z">
        <w:r>
          <w:rPr>
            <w:kern w:val="28"/>
            <w:sz w:val="24"/>
            <w:szCs w:val="24"/>
            <w:lang w:val="en-US" w:eastAsia="ru-RU"/>
          </w:rPr>
          <w:t>The</w:t>
        </w:r>
      </w:ins>
      <w:ins w:id="279" w:author="thiago Pereira" w:date="2016-02-27T09:37:00Z">
        <w:r>
          <w:rPr>
            <w:kern w:val="28"/>
            <w:sz w:val="24"/>
            <w:szCs w:val="24"/>
            <w:lang w:val="en-US" w:eastAsia="ru-RU"/>
          </w:rPr>
          <w:t xml:space="preserve">refore, </w:t>
        </w:r>
      </w:ins>
      <w:del w:id="280" w:author="thiago Pereira" w:date="2016-02-27T09:37:00Z">
        <w:r w:rsidR="00F85E62" w:rsidDel="00BD4F4D">
          <w:rPr>
            <w:kern w:val="28"/>
            <w:sz w:val="24"/>
            <w:szCs w:val="24"/>
            <w:lang w:val="en-US" w:eastAsia="ru-RU"/>
          </w:rPr>
          <w:delText xml:space="preserve">It </w:delText>
        </w:r>
      </w:del>
      <w:ins w:id="281" w:author="thiago Pereira" w:date="2016-02-27T09:37:00Z">
        <w:r>
          <w:rPr>
            <w:kern w:val="28"/>
            <w:sz w:val="24"/>
            <w:szCs w:val="24"/>
            <w:lang w:val="en-US" w:eastAsia="ru-RU"/>
          </w:rPr>
          <w:t>i</w:t>
        </w:r>
        <w:r>
          <w:rPr>
            <w:kern w:val="28"/>
            <w:sz w:val="24"/>
            <w:szCs w:val="24"/>
            <w:lang w:val="en-US" w:eastAsia="ru-RU"/>
          </w:rPr>
          <w:t xml:space="preserve">t </w:t>
        </w:r>
      </w:ins>
      <w:r w:rsidR="00F85E62">
        <w:rPr>
          <w:kern w:val="28"/>
          <w:sz w:val="24"/>
          <w:szCs w:val="24"/>
          <w:lang w:val="en-US" w:eastAsia="ru-RU"/>
        </w:rPr>
        <w:t xml:space="preserve">is necessary to generate two matrices </w:t>
      </w:r>
      <w:r w:rsidR="00361641">
        <w:rPr>
          <w:kern w:val="28"/>
          <w:sz w:val="24"/>
          <w:szCs w:val="24"/>
          <w:lang w:val="en-US" w:eastAsia="ru-RU"/>
        </w:rPr>
        <w:t xml:space="preserve"> for malicious behaviors analysis, such as: </w:t>
      </w:r>
    </w:p>
    <w:p w:rsidR="005E1DFE" w:rsidRDefault="00361641" w:rsidP="00BD4F4D">
      <w:pPr>
        <w:pStyle w:val="PargrafodaLista"/>
        <w:numPr>
          <w:ilvl w:val="2"/>
          <w:numId w:val="11"/>
        </w:numPr>
        <w:spacing w:after="200" w:line="276" w:lineRule="auto"/>
        <w:rPr>
          <w:kern w:val="28"/>
          <w:sz w:val="24"/>
          <w:szCs w:val="24"/>
          <w:lang w:val="en-US" w:eastAsia="ru-RU"/>
        </w:rPr>
        <w:pPrChange w:id="282" w:author="thiago Pereira" w:date="2016-02-27T09:36:00Z">
          <w:pPr>
            <w:pStyle w:val="PargrafodaLista"/>
            <w:numPr>
              <w:ilvl w:val="1"/>
              <w:numId w:val="11"/>
            </w:numPr>
            <w:spacing w:after="200" w:line="276" w:lineRule="auto"/>
            <w:ind w:left="1440" w:hanging="360"/>
          </w:pPr>
        </w:pPrChange>
      </w:pPr>
      <w:r>
        <w:rPr>
          <w:kern w:val="28"/>
          <w:sz w:val="24"/>
          <w:szCs w:val="24"/>
          <w:lang w:val="en-US" w:eastAsia="ru-RU"/>
        </w:rPr>
        <w:t xml:space="preserve">massive file update, which can reveal ransomware or similar attacks and be identified by MOS schemes based on covariance analysis; </w:t>
      </w:r>
    </w:p>
    <w:p w:rsidR="005E1DFE" w:rsidRDefault="00361641" w:rsidP="00BD4F4D">
      <w:pPr>
        <w:pStyle w:val="PargrafodaLista"/>
        <w:numPr>
          <w:ilvl w:val="2"/>
          <w:numId w:val="11"/>
        </w:numPr>
        <w:spacing w:after="200" w:line="276" w:lineRule="auto"/>
        <w:rPr>
          <w:kern w:val="28"/>
          <w:sz w:val="24"/>
          <w:szCs w:val="24"/>
          <w:lang w:val="en-US" w:eastAsia="ru-RU"/>
        </w:rPr>
        <w:pPrChange w:id="283" w:author="thiago Pereira" w:date="2016-02-27T09:36:00Z">
          <w:pPr>
            <w:pStyle w:val="PargrafodaLista"/>
            <w:numPr>
              <w:ilvl w:val="1"/>
              <w:numId w:val="11"/>
            </w:numPr>
            <w:spacing w:after="200" w:line="276" w:lineRule="auto"/>
            <w:ind w:left="1440" w:hanging="360"/>
          </w:pPr>
        </w:pPrChange>
      </w:pPr>
      <w:r>
        <w:rPr>
          <w:kern w:val="28"/>
          <w:sz w:val="24"/>
          <w:szCs w:val="24"/>
          <w:lang w:val="en-US" w:eastAsia="ru-RU"/>
        </w:rPr>
        <w:t xml:space="preserve">low </w:t>
      </w:r>
      <w:ins w:id="284" w:author="thiago Pereira" w:date="2016-02-27T10:22:00Z">
        <w:r w:rsidR="00D26E6C">
          <w:rPr>
            <w:kern w:val="28"/>
            <w:sz w:val="24"/>
            <w:szCs w:val="24"/>
            <w:lang w:val="en-US" w:eastAsia="ru-RU"/>
          </w:rPr>
          <w:t xml:space="preserve">number of </w:t>
        </w:r>
      </w:ins>
      <w:r>
        <w:rPr>
          <w:kern w:val="28"/>
          <w:sz w:val="24"/>
          <w:szCs w:val="24"/>
          <w:lang w:val="en-US" w:eastAsia="ru-RU"/>
        </w:rPr>
        <w:t xml:space="preserve">file </w:t>
      </w:r>
      <w:r w:rsidR="00082535">
        <w:rPr>
          <w:kern w:val="28"/>
          <w:sz w:val="24"/>
          <w:szCs w:val="24"/>
          <w:lang w:val="en-US" w:eastAsia="ru-RU"/>
        </w:rPr>
        <w:t>update</w:t>
      </w:r>
      <w:r>
        <w:rPr>
          <w:kern w:val="28"/>
          <w:sz w:val="24"/>
          <w:szCs w:val="24"/>
          <w:lang w:val="en-US" w:eastAsia="ru-RU"/>
        </w:rPr>
        <w:t xml:space="preserve"> into several folders, characterized by sparse operations that can reveal </w:t>
      </w:r>
      <w:r w:rsidRPr="003159E9">
        <w:rPr>
          <w:sz w:val="24"/>
          <w:szCs w:val="24"/>
          <w:lang w:val="en-US"/>
        </w:rPr>
        <w:t>unreachable navigation</w:t>
      </w:r>
      <w:r>
        <w:rPr>
          <w:kern w:val="28"/>
          <w:sz w:val="24"/>
          <w:szCs w:val="24"/>
          <w:lang w:val="en-US" w:eastAsia="ru-RU"/>
        </w:rPr>
        <w:t xml:space="preserve"> </w:t>
      </w:r>
      <w:r w:rsidR="00082535">
        <w:rPr>
          <w:kern w:val="28"/>
          <w:sz w:val="24"/>
          <w:szCs w:val="24"/>
          <w:lang w:val="en-US" w:eastAsia="ru-RU"/>
        </w:rPr>
        <w:t xml:space="preserve">performed by </w:t>
      </w:r>
      <w:r>
        <w:rPr>
          <w:kern w:val="28"/>
          <w:sz w:val="24"/>
          <w:szCs w:val="24"/>
          <w:lang w:val="en-US" w:eastAsia="ru-RU"/>
        </w:rPr>
        <w:t xml:space="preserve">automated file accesses in order to avoid the massive file access characterization. </w:t>
      </w:r>
      <w:r w:rsidR="003B6E44">
        <w:rPr>
          <w:kern w:val="28"/>
          <w:sz w:val="24"/>
          <w:szCs w:val="24"/>
          <w:lang w:val="en-US" w:eastAsia="ru-RU"/>
        </w:rPr>
        <w:t>Malicious s</w:t>
      </w:r>
      <w:r>
        <w:rPr>
          <w:kern w:val="28"/>
          <w:sz w:val="24"/>
          <w:szCs w:val="24"/>
          <w:lang w:val="en-US" w:eastAsia="ru-RU"/>
        </w:rPr>
        <w:t>parse file accesses can be identified by MOS schemes base correlation analysis.</w:t>
      </w:r>
    </w:p>
    <w:p w:rsidR="00D26E6C" w:rsidRDefault="00F533E9" w:rsidP="00C11B4A">
      <w:pPr>
        <w:pStyle w:val="PargrafodaLista"/>
        <w:numPr>
          <w:ilvl w:val="0"/>
          <w:numId w:val="11"/>
        </w:numPr>
        <w:spacing w:after="200" w:line="276" w:lineRule="auto"/>
        <w:rPr>
          <w:ins w:id="285" w:author="thiago Pereira" w:date="2016-02-27T10:17:00Z"/>
          <w:kern w:val="28"/>
          <w:sz w:val="24"/>
          <w:szCs w:val="24"/>
          <w:lang w:val="en-US" w:eastAsia="ru-RU"/>
        </w:rPr>
      </w:pPr>
      <w:r w:rsidRPr="00C11B4A">
        <w:rPr>
          <w:kern w:val="28"/>
          <w:sz w:val="24"/>
          <w:szCs w:val="24"/>
          <w:lang w:val="en-US" w:eastAsia="ru-RU"/>
        </w:rPr>
        <w:t>File Download (Start Time, End Time and File System Location)</w:t>
      </w:r>
      <w:ins w:id="286" w:author="thiago Pereira" w:date="2016-02-27T10:07:00Z">
        <w:r w:rsidR="00E96B68">
          <w:rPr>
            <w:kern w:val="28"/>
            <w:sz w:val="24"/>
            <w:szCs w:val="24"/>
            <w:lang w:val="en-US" w:eastAsia="ru-RU"/>
          </w:rPr>
          <w:t xml:space="preserve">, </w:t>
        </w:r>
        <w:proofErr w:type="spellStart"/>
        <w:r w:rsidR="00E96B68">
          <w:rPr>
            <w:kern w:val="28"/>
            <w:sz w:val="24"/>
            <w:szCs w:val="24"/>
            <w:lang w:val="en-US" w:eastAsia="ru-RU"/>
          </w:rPr>
          <w:t>i.e</w:t>
        </w:r>
      </w:ins>
      <w:del w:id="287" w:author="thiago Pereira" w:date="2016-02-27T10:07:00Z">
        <w:r w:rsidR="00C11B4A" w:rsidRPr="00C11B4A" w:rsidDel="00E96B68">
          <w:rPr>
            <w:kern w:val="28"/>
            <w:sz w:val="24"/>
            <w:szCs w:val="24"/>
            <w:lang w:val="en-US" w:eastAsia="ru-RU"/>
          </w:rPr>
          <w:delText xml:space="preserve"> </w:delText>
        </w:r>
        <w:r w:rsidR="00C11B4A" w:rsidDel="00E96B68">
          <w:rPr>
            <w:kern w:val="28"/>
            <w:sz w:val="24"/>
            <w:szCs w:val="24"/>
            <w:lang w:val="en-US" w:eastAsia="ru-RU"/>
          </w:rPr>
          <w:delText xml:space="preserve">- </w:delText>
        </w:r>
        <w:commentRangeStart w:id="288"/>
        <w:commentRangeStart w:id="289"/>
        <w:r w:rsidR="00C11B4A" w:rsidDel="00E96B68">
          <w:rPr>
            <w:kern w:val="28"/>
            <w:sz w:val="24"/>
            <w:szCs w:val="24"/>
            <w:lang w:val="en-US" w:eastAsia="ru-RU"/>
          </w:rPr>
          <w:delText>This</w:delText>
        </w:r>
        <w:commentRangeEnd w:id="288"/>
        <w:r w:rsidR="00F85E62" w:rsidDel="00E96B68">
          <w:rPr>
            <w:rStyle w:val="Refdecomentrio"/>
          </w:rPr>
          <w:commentReference w:id="288"/>
        </w:r>
        <w:r w:rsidR="00C11B4A" w:rsidDel="00E96B68">
          <w:rPr>
            <w:kern w:val="28"/>
            <w:sz w:val="24"/>
            <w:szCs w:val="24"/>
            <w:lang w:val="en-US" w:eastAsia="ru-RU"/>
          </w:rPr>
          <w:delText xml:space="preserve"> </w:delText>
        </w:r>
      </w:del>
      <w:commentRangeEnd w:id="289"/>
      <w:r w:rsidR="00D26E6C">
        <w:rPr>
          <w:rStyle w:val="Refdecomentrio"/>
        </w:rPr>
        <w:commentReference w:id="289"/>
      </w:r>
      <w:del w:id="290" w:author="thiago Pereira" w:date="2016-02-27T10:07:00Z">
        <w:r w:rsidR="00C11B4A" w:rsidDel="00E96B68">
          <w:rPr>
            <w:kern w:val="28"/>
            <w:sz w:val="24"/>
            <w:szCs w:val="24"/>
            <w:lang w:val="en-US" w:eastAsia="ru-RU"/>
          </w:rPr>
          <w:delText xml:space="preserve">feature means </w:delText>
        </w:r>
      </w:del>
      <w:r w:rsidR="003B6E44">
        <w:rPr>
          <w:kern w:val="28"/>
          <w:sz w:val="24"/>
          <w:szCs w:val="24"/>
          <w:lang w:val="en-US" w:eastAsia="ru-RU"/>
        </w:rPr>
        <w:t>download</w:t>
      </w:r>
      <w:proofErr w:type="spellEnd"/>
      <w:r w:rsidR="003B6E44">
        <w:rPr>
          <w:kern w:val="28"/>
          <w:sz w:val="24"/>
          <w:szCs w:val="24"/>
          <w:lang w:val="en-US" w:eastAsia="ru-RU"/>
        </w:rPr>
        <w:t xml:space="preserve"> requests in online </w:t>
      </w:r>
      <w:r w:rsidR="00C11B4A">
        <w:rPr>
          <w:kern w:val="28"/>
          <w:sz w:val="24"/>
          <w:szCs w:val="24"/>
          <w:lang w:val="en-US" w:eastAsia="ru-RU"/>
        </w:rPr>
        <w:t>mode</w:t>
      </w:r>
      <w:r w:rsidR="003B6E44">
        <w:rPr>
          <w:kern w:val="28"/>
          <w:sz w:val="24"/>
          <w:szCs w:val="24"/>
          <w:lang w:val="en-US" w:eastAsia="ru-RU"/>
        </w:rPr>
        <w:t>, evaluated by the mobile client</w:t>
      </w:r>
      <w:r w:rsidR="00C11B4A">
        <w:rPr>
          <w:kern w:val="28"/>
          <w:sz w:val="24"/>
          <w:szCs w:val="24"/>
          <w:lang w:val="en-US" w:eastAsia="ru-RU"/>
        </w:rPr>
        <w:t xml:space="preserve">. The </w:t>
      </w:r>
      <w:r w:rsidR="003B6E44">
        <w:rPr>
          <w:kern w:val="28"/>
          <w:sz w:val="24"/>
          <w:szCs w:val="24"/>
          <w:lang w:val="en-US" w:eastAsia="ru-RU"/>
        </w:rPr>
        <w:t>file download</w:t>
      </w:r>
      <w:r w:rsidR="00C11B4A">
        <w:rPr>
          <w:kern w:val="28"/>
          <w:sz w:val="24"/>
          <w:szCs w:val="24"/>
          <w:lang w:val="en-US" w:eastAsia="ru-RU"/>
        </w:rPr>
        <w:t xml:space="preserve"> feature </w:t>
      </w:r>
      <w:ins w:id="291" w:author="thiago Pereira" w:date="2016-02-27T10:15:00Z">
        <w:r w:rsidR="00E96B68">
          <w:rPr>
            <w:kern w:val="28"/>
            <w:sz w:val="24"/>
            <w:szCs w:val="24"/>
            <w:lang w:val="en-US" w:eastAsia="ru-RU"/>
          </w:rPr>
          <w:t xml:space="preserve">shall be modeled as the matrix of number </w:t>
        </w:r>
      </w:ins>
      <w:ins w:id="292" w:author="thiago Pereira" w:date="2016-02-27T10:16:00Z">
        <w:r w:rsidR="00E96B68">
          <w:rPr>
            <w:kern w:val="28"/>
            <w:sz w:val="24"/>
            <w:szCs w:val="24"/>
            <w:lang w:val="en-US" w:eastAsia="ru-RU"/>
          </w:rPr>
          <w:t>downloads by file location over time, in order to</w:t>
        </w:r>
        <w:r w:rsidR="00D26E6C">
          <w:rPr>
            <w:kern w:val="28"/>
            <w:sz w:val="24"/>
            <w:szCs w:val="24"/>
            <w:lang w:val="en-US" w:eastAsia="ru-RU"/>
          </w:rPr>
          <w:t xml:space="preserve"> perform </w:t>
        </w:r>
      </w:ins>
      <w:ins w:id="293" w:author="thiago Pereira" w:date="2016-02-27T10:17:00Z">
        <w:r w:rsidR="00D26E6C">
          <w:rPr>
            <w:kern w:val="28"/>
            <w:sz w:val="24"/>
            <w:szCs w:val="24"/>
            <w:lang w:val="en-US" w:eastAsia="ru-RU"/>
          </w:rPr>
          <w:t>malicious behaviors analysis, such as:</w:t>
        </w:r>
      </w:ins>
      <w:del w:id="294" w:author="thiago Pereira" w:date="2016-02-27T10:16:00Z">
        <w:r w:rsidR="00C11B4A" w:rsidDel="00D26E6C">
          <w:rPr>
            <w:kern w:val="28"/>
            <w:sz w:val="24"/>
            <w:szCs w:val="24"/>
            <w:lang w:val="en-US" w:eastAsia="ru-RU"/>
          </w:rPr>
          <w:delText xml:space="preserve">can </w:delText>
        </w:r>
      </w:del>
      <w:del w:id="295" w:author="thiago Pereira" w:date="2016-02-27T10:17:00Z">
        <w:r w:rsidR="003B6E44" w:rsidDel="00D26E6C">
          <w:rPr>
            <w:kern w:val="28"/>
            <w:sz w:val="24"/>
            <w:szCs w:val="24"/>
            <w:lang w:val="en-US" w:eastAsia="ru-RU"/>
          </w:rPr>
          <w:delText xml:space="preserve">reveal attempts of </w:delText>
        </w:r>
      </w:del>
    </w:p>
    <w:p w:rsidR="00D26E6C" w:rsidRDefault="003B6E44" w:rsidP="00D26E6C">
      <w:pPr>
        <w:pStyle w:val="PargrafodaLista"/>
        <w:numPr>
          <w:ilvl w:val="1"/>
          <w:numId w:val="11"/>
        </w:numPr>
        <w:spacing w:after="200" w:line="276" w:lineRule="auto"/>
        <w:rPr>
          <w:ins w:id="296" w:author="thiago Pereira" w:date="2016-02-27T10:18:00Z"/>
          <w:kern w:val="28"/>
          <w:sz w:val="24"/>
          <w:szCs w:val="24"/>
          <w:lang w:val="en-US" w:eastAsia="ru-RU"/>
        </w:rPr>
        <w:pPrChange w:id="297" w:author="thiago Pereira" w:date="2016-02-27T10:17:00Z">
          <w:pPr>
            <w:pStyle w:val="PargrafodaLista"/>
            <w:numPr>
              <w:numId w:val="11"/>
            </w:numPr>
            <w:spacing w:after="200" w:line="276" w:lineRule="auto"/>
            <w:ind w:hanging="360"/>
          </w:pPr>
        </w:pPrChange>
      </w:pPr>
      <w:r>
        <w:rPr>
          <w:kern w:val="28"/>
          <w:sz w:val="24"/>
          <w:szCs w:val="24"/>
          <w:lang w:val="en-US" w:eastAsia="ru-RU"/>
        </w:rPr>
        <w:t xml:space="preserve">massive data leakage </w:t>
      </w:r>
      <w:r w:rsidR="00C11B4A">
        <w:rPr>
          <w:kern w:val="28"/>
          <w:sz w:val="24"/>
          <w:szCs w:val="24"/>
          <w:lang w:val="en-US" w:eastAsia="ru-RU"/>
        </w:rPr>
        <w:t>or similar attacks</w:t>
      </w:r>
      <w:ins w:id="298" w:author="thiago Pereira" w:date="2016-02-27T10:17:00Z">
        <w:r w:rsidR="00D26E6C">
          <w:rPr>
            <w:kern w:val="28"/>
            <w:sz w:val="24"/>
            <w:szCs w:val="24"/>
            <w:lang w:val="en-US" w:eastAsia="ru-RU"/>
          </w:rPr>
          <w:t>, which can</w:t>
        </w:r>
      </w:ins>
      <w:r w:rsidR="00C11B4A">
        <w:rPr>
          <w:kern w:val="28"/>
          <w:sz w:val="24"/>
          <w:szCs w:val="24"/>
          <w:lang w:val="en-US" w:eastAsia="ru-RU"/>
        </w:rPr>
        <w:t xml:space="preserve"> </w:t>
      </w:r>
      <w:del w:id="299" w:author="thiago Pereira" w:date="2016-02-27T10:17:00Z">
        <w:r w:rsidR="00C11B4A" w:rsidDel="00D26E6C">
          <w:rPr>
            <w:kern w:val="28"/>
            <w:sz w:val="24"/>
            <w:szCs w:val="24"/>
            <w:lang w:val="en-US" w:eastAsia="ru-RU"/>
          </w:rPr>
          <w:delText xml:space="preserve">and </w:delText>
        </w:r>
      </w:del>
      <w:r w:rsidR="00C11B4A">
        <w:rPr>
          <w:kern w:val="28"/>
          <w:sz w:val="24"/>
          <w:szCs w:val="24"/>
          <w:lang w:val="en-US" w:eastAsia="ru-RU"/>
        </w:rPr>
        <w:t xml:space="preserve">be identified by MOS schemes based on covariance analysis; </w:t>
      </w:r>
    </w:p>
    <w:p w:rsidR="00C11B4A" w:rsidRDefault="00C11B4A" w:rsidP="00D26E6C">
      <w:pPr>
        <w:pStyle w:val="PargrafodaLista"/>
        <w:numPr>
          <w:ilvl w:val="1"/>
          <w:numId w:val="11"/>
        </w:numPr>
        <w:spacing w:after="200" w:line="276" w:lineRule="auto"/>
        <w:rPr>
          <w:kern w:val="28"/>
          <w:sz w:val="24"/>
          <w:szCs w:val="24"/>
          <w:lang w:val="en-US" w:eastAsia="ru-RU"/>
        </w:rPr>
        <w:pPrChange w:id="300" w:author="thiago Pereira" w:date="2016-02-27T10:17:00Z">
          <w:pPr>
            <w:pStyle w:val="PargrafodaLista"/>
            <w:numPr>
              <w:numId w:val="11"/>
            </w:numPr>
            <w:spacing w:after="200" w:line="276" w:lineRule="auto"/>
            <w:ind w:hanging="360"/>
          </w:pPr>
        </w:pPrChange>
      </w:pPr>
      <w:r>
        <w:rPr>
          <w:kern w:val="28"/>
          <w:sz w:val="24"/>
          <w:szCs w:val="24"/>
          <w:lang w:val="en-US" w:eastAsia="ru-RU"/>
        </w:rPr>
        <w:t xml:space="preserve">low </w:t>
      </w:r>
      <w:ins w:id="301" w:author="thiago Pereira" w:date="2016-02-27T10:22:00Z">
        <w:r w:rsidR="00D26E6C">
          <w:rPr>
            <w:kern w:val="28"/>
            <w:sz w:val="24"/>
            <w:szCs w:val="24"/>
            <w:lang w:val="en-US" w:eastAsia="ru-RU"/>
          </w:rPr>
          <w:t xml:space="preserve">number of </w:t>
        </w:r>
      </w:ins>
      <w:r>
        <w:rPr>
          <w:kern w:val="28"/>
          <w:sz w:val="24"/>
          <w:szCs w:val="24"/>
          <w:lang w:val="en-US" w:eastAsia="ru-RU"/>
        </w:rPr>
        <w:t xml:space="preserve">file </w:t>
      </w:r>
      <w:r w:rsidR="003B6E44">
        <w:rPr>
          <w:kern w:val="28"/>
          <w:sz w:val="24"/>
          <w:szCs w:val="24"/>
          <w:lang w:val="en-US" w:eastAsia="ru-RU"/>
        </w:rPr>
        <w:t>download</w:t>
      </w:r>
      <w:r>
        <w:rPr>
          <w:kern w:val="28"/>
          <w:sz w:val="24"/>
          <w:szCs w:val="24"/>
          <w:lang w:val="en-US" w:eastAsia="ru-RU"/>
        </w:rPr>
        <w:t xml:space="preserve"> </w:t>
      </w:r>
      <w:r w:rsidR="003B6E44">
        <w:rPr>
          <w:kern w:val="28"/>
          <w:sz w:val="24"/>
          <w:szCs w:val="24"/>
          <w:lang w:val="en-US" w:eastAsia="ru-RU"/>
        </w:rPr>
        <w:t xml:space="preserve">from </w:t>
      </w:r>
      <w:r>
        <w:rPr>
          <w:kern w:val="28"/>
          <w:sz w:val="24"/>
          <w:szCs w:val="24"/>
          <w:lang w:val="en-US" w:eastAsia="ru-RU"/>
        </w:rPr>
        <w:t>several folders, characterized by sparse operations</w:t>
      </w:r>
      <w:r w:rsidR="003B6E44">
        <w:rPr>
          <w:kern w:val="28"/>
          <w:sz w:val="24"/>
          <w:szCs w:val="24"/>
          <w:lang w:val="en-US" w:eastAsia="ru-RU"/>
        </w:rPr>
        <w:t>,</w:t>
      </w:r>
      <w:r>
        <w:rPr>
          <w:kern w:val="28"/>
          <w:sz w:val="24"/>
          <w:szCs w:val="24"/>
          <w:lang w:val="en-US" w:eastAsia="ru-RU"/>
        </w:rPr>
        <w:t xml:space="preserve"> </w:t>
      </w:r>
      <w:ins w:id="302" w:author="thiago Pereira" w:date="2016-02-27T10:18:00Z">
        <w:r w:rsidR="00D26E6C">
          <w:rPr>
            <w:kern w:val="28"/>
            <w:sz w:val="24"/>
            <w:szCs w:val="24"/>
            <w:lang w:val="en-US" w:eastAsia="ru-RU"/>
          </w:rPr>
          <w:t xml:space="preserve">which </w:t>
        </w:r>
      </w:ins>
      <w:r>
        <w:rPr>
          <w:kern w:val="28"/>
          <w:sz w:val="24"/>
          <w:szCs w:val="24"/>
          <w:lang w:val="en-US" w:eastAsia="ru-RU"/>
        </w:rPr>
        <w:t xml:space="preserve">can reveal </w:t>
      </w:r>
      <w:r w:rsidRPr="003159E9">
        <w:rPr>
          <w:sz w:val="24"/>
          <w:szCs w:val="24"/>
          <w:lang w:val="en-US"/>
        </w:rPr>
        <w:t>unreachable navigation</w:t>
      </w:r>
      <w:r>
        <w:rPr>
          <w:kern w:val="28"/>
          <w:sz w:val="24"/>
          <w:szCs w:val="24"/>
          <w:lang w:val="en-US" w:eastAsia="ru-RU"/>
        </w:rPr>
        <w:t xml:space="preserve"> performed by automated file </w:t>
      </w:r>
      <w:r w:rsidR="003B6E44">
        <w:rPr>
          <w:kern w:val="28"/>
          <w:sz w:val="24"/>
          <w:szCs w:val="24"/>
          <w:lang w:val="en-US" w:eastAsia="ru-RU"/>
        </w:rPr>
        <w:t>download</w:t>
      </w:r>
      <w:r>
        <w:rPr>
          <w:kern w:val="28"/>
          <w:sz w:val="24"/>
          <w:szCs w:val="24"/>
          <w:lang w:val="en-US" w:eastAsia="ru-RU"/>
        </w:rPr>
        <w:t xml:space="preserve"> in order to avoid the massive file </w:t>
      </w:r>
      <w:r w:rsidR="003B6E44">
        <w:rPr>
          <w:kern w:val="28"/>
          <w:sz w:val="24"/>
          <w:szCs w:val="24"/>
          <w:lang w:val="en-US" w:eastAsia="ru-RU"/>
        </w:rPr>
        <w:t>download</w:t>
      </w:r>
      <w:r>
        <w:rPr>
          <w:kern w:val="28"/>
          <w:sz w:val="24"/>
          <w:szCs w:val="24"/>
          <w:lang w:val="en-US" w:eastAsia="ru-RU"/>
        </w:rPr>
        <w:t xml:space="preserve"> characterization. </w:t>
      </w:r>
      <w:r w:rsidR="003B6E44">
        <w:rPr>
          <w:kern w:val="28"/>
          <w:sz w:val="24"/>
          <w:szCs w:val="24"/>
          <w:lang w:val="en-US" w:eastAsia="ru-RU"/>
        </w:rPr>
        <w:t>Malicious s</w:t>
      </w:r>
      <w:r>
        <w:rPr>
          <w:kern w:val="28"/>
          <w:sz w:val="24"/>
          <w:szCs w:val="24"/>
          <w:lang w:val="en-US" w:eastAsia="ru-RU"/>
        </w:rPr>
        <w:t xml:space="preserve">parse file </w:t>
      </w:r>
      <w:r w:rsidR="003B6E44">
        <w:rPr>
          <w:kern w:val="28"/>
          <w:sz w:val="24"/>
          <w:szCs w:val="24"/>
          <w:lang w:val="en-US" w:eastAsia="ru-RU"/>
        </w:rPr>
        <w:t>download</w:t>
      </w:r>
      <w:r>
        <w:rPr>
          <w:kern w:val="28"/>
          <w:sz w:val="24"/>
          <w:szCs w:val="24"/>
          <w:lang w:val="en-US" w:eastAsia="ru-RU"/>
        </w:rPr>
        <w:t xml:space="preserve"> can be identified by MOS schemes base correlation analysis.</w:t>
      </w:r>
    </w:p>
    <w:p w:rsidR="00D26E6C" w:rsidRDefault="00F533E9" w:rsidP="00623A5C">
      <w:pPr>
        <w:pStyle w:val="PargrafodaLista"/>
        <w:numPr>
          <w:ilvl w:val="0"/>
          <w:numId w:val="11"/>
        </w:numPr>
        <w:spacing w:after="200" w:line="276" w:lineRule="auto"/>
        <w:rPr>
          <w:ins w:id="303" w:author="thiago Pereira" w:date="2016-02-27T10:20:00Z"/>
          <w:kern w:val="28"/>
          <w:sz w:val="24"/>
          <w:szCs w:val="24"/>
          <w:lang w:val="en-US" w:eastAsia="ru-RU"/>
        </w:rPr>
      </w:pPr>
      <w:r w:rsidRPr="00C11B4A">
        <w:rPr>
          <w:kern w:val="28"/>
          <w:sz w:val="24"/>
          <w:szCs w:val="24"/>
          <w:lang w:val="en-US" w:eastAsia="ru-RU"/>
        </w:rPr>
        <w:t>File Upload (Start Time, End Time and File System Location)</w:t>
      </w:r>
      <w:ins w:id="304" w:author="thiago Pereira" w:date="2016-02-27T10:18:00Z">
        <w:r w:rsidR="00D26E6C">
          <w:rPr>
            <w:kern w:val="28"/>
            <w:sz w:val="24"/>
            <w:szCs w:val="24"/>
            <w:lang w:val="en-US" w:eastAsia="ru-RU"/>
          </w:rPr>
          <w:t xml:space="preserve">, </w:t>
        </w:r>
      </w:ins>
      <w:del w:id="305" w:author="thiago Pereira" w:date="2016-02-27T10:19:00Z">
        <w:r w:rsidR="003B6E44" w:rsidRPr="00C11B4A" w:rsidDel="00D26E6C">
          <w:rPr>
            <w:kern w:val="28"/>
            <w:sz w:val="24"/>
            <w:szCs w:val="24"/>
            <w:lang w:val="en-US" w:eastAsia="ru-RU"/>
          </w:rPr>
          <w:delText xml:space="preserve"> </w:delText>
        </w:r>
        <w:r w:rsidR="003B6E44" w:rsidDel="00D26E6C">
          <w:rPr>
            <w:kern w:val="28"/>
            <w:sz w:val="24"/>
            <w:szCs w:val="24"/>
            <w:lang w:val="en-US" w:eastAsia="ru-RU"/>
          </w:rPr>
          <w:delText>- This feature means</w:delText>
        </w:r>
      </w:del>
      <w:proofErr w:type="spellStart"/>
      <w:ins w:id="306" w:author="thiago Pereira" w:date="2016-02-27T10:19:00Z">
        <w:r w:rsidR="00D26E6C">
          <w:rPr>
            <w:kern w:val="28"/>
            <w:sz w:val="24"/>
            <w:szCs w:val="24"/>
            <w:lang w:val="en-US" w:eastAsia="ru-RU"/>
          </w:rPr>
          <w:t>i.e</w:t>
        </w:r>
      </w:ins>
      <w:proofErr w:type="spellEnd"/>
      <w:r w:rsidR="003B6E44">
        <w:rPr>
          <w:kern w:val="28"/>
          <w:sz w:val="24"/>
          <w:szCs w:val="24"/>
          <w:lang w:val="en-US" w:eastAsia="ru-RU"/>
        </w:rPr>
        <w:t xml:space="preserve"> upload requests in online mode, evaluated by the mobile client. The file upload feature can reveal attempts of ransomware or similar attacks and be identified by MOS schemes based on covariance analysis</w:t>
      </w:r>
      <w:ins w:id="307" w:author="thiago Pereira" w:date="2016-02-27T10:19:00Z">
        <w:r w:rsidR="00D26E6C">
          <w:rPr>
            <w:kern w:val="28"/>
            <w:sz w:val="24"/>
            <w:szCs w:val="24"/>
            <w:lang w:val="en-US" w:eastAsia="ru-RU"/>
          </w:rPr>
          <w:t>. Therefore, it is necessary model</w:t>
        </w:r>
      </w:ins>
      <w:ins w:id="308" w:author="thiago Pereira" w:date="2016-02-27T10:20:00Z">
        <w:r w:rsidR="00D26E6C">
          <w:rPr>
            <w:kern w:val="28"/>
            <w:sz w:val="24"/>
            <w:szCs w:val="24"/>
            <w:lang w:val="en-US" w:eastAsia="ru-RU"/>
          </w:rPr>
          <w:t xml:space="preserve"> </w:t>
        </w:r>
      </w:ins>
      <w:ins w:id="309" w:author="thiago Pereira" w:date="2016-02-27T10:19:00Z">
        <w:r w:rsidR="00D26E6C">
          <w:rPr>
            <w:kern w:val="28"/>
            <w:sz w:val="24"/>
            <w:szCs w:val="24"/>
            <w:lang w:val="en-US" w:eastAsia="ru-RU"/>
          </w:rPr>
          <w:t xml:space="preserve">the matrix of number </w:t>
        </w:r>
      </w:ins>
      <w:ins w:id="310" w:author="thiago Pereira" w:date="2016-02-27T10:20:00Z">
        <w:r w:rsidR="00D26E6C">
          <w:rPr>
            <w:kern w:val="28"/>
            <w:sz w:val="24"/>
            <w:szCs w:val="24"/>
            <w:lang w:val="en-US" w:eastAsia="ru-RU"/>
          </w:rPr>
          <w:t>uploads</w:t>
        </w:r>
      </w:ins>
      <w:ins w:id="311" w:author="thiago Pereira" w:date="2016-02-27T10:19:00Z">
        <w:r w:rsidR="00D26E6C">
          <w:rPr>
            <w:kern w:val="28"/>
            <w:sz w:val="24"/>
            <w:szCs w:val="24"/>
            <w:lang w:val="en-US" w:eastAsia="ru-RU"/>
          </w:rPr>
          <w:t xml:space="preserve"> by file location over time, in order to perform malicious behaviors analysis, such as</w:t>
        </w:r>
      </w:ins>
      <w:del w:id="312" w:author="thiago Pereira" w:date="2016-02-27T10:20:00Z">
        <w:r w:rsidR="003B6E44" w:rsidDel="00D26E6C">
          <w:rPr>
            <w:kern w:val="28"/>
            <w:sz w:val="24"/>
            <w:szCs w:val="24"/>
            <w:lang w:val="en-US" w:eastAsia="ru-RU"/>
          </w:rPr>
          <w:delText xml:space="preserve">; </w:delText>
        </w:r>
      </w:del>
      <w:ins w:id="313" w:author="thiago Pereira" w:date="2016-02-27T10:20:00Z">
        <w:r w:rsidR="00D26E6C">
          <w:rPr>
            <w:kern w:val="28"/>
            <w:sz w:val="24"/>
            <w:szCs w:val="24"/>
            <w:lang w:val="en-US" w:eastAsia="ru-RU"/>
          </w:rPr>
          <w:t>:</w:t>
        </w:r>
      </w:ins>
    </w:p>
    <w:p w:rsidR="00D26E6C" w:rsidRPr="00D26E6C" w:rsidRDefault="00D26E6C" w:rsidP="00D26E6C">
      <w:pPr>
        <w:pStyle w:val="PargrafodaLista"/>
        <w:numPr>
          <w:ilvl w:val="1"/>
          <w:numId w:val="11"/>
        </w:numPr>
        <w:spacing w:after="200" w:line="276" w:lineRule="auto"/>
        <w:rPr>
          <w:ins w:id="314" w:author="thiago Pereira" w:date="2016-02-27T10:21:00Z"/>
          <w:kern w:val="28"/>
          <w:sz w:val="24"/>
          <w:szCs w:val="24"/>
          <w:lang w:val="en-US" w:eastAsia="ru-RU"/>
        </w:rPr>
        <w:pPrChange w:id="315" w:author="thiago Pereira" w:date="2016-02-27T10:20:00Z">
          <w:pPr>
            <w:pStyle w:val="PargrafodaLista"/>
            <w:numPr>
              <w:numId w:val="11"/>
            </w:numPr>
            <w:spacing w:after="200" w:line="276" w:lineRule="auto"/>
            <w:ind w:hanging="360"/>
          </w:pPr>
        </w:pPrChange>
      </w:pPr>
      <w:ins w:id="316" w:author="thiago Pereira" w:date="2016-02-27T10:21:00Z">
        <w:r w:rsidRPr="00D26E6C">
          <w:rPr>
            <w:kern w:val="28"/>
            <w:sz w:val="24"/>
            <w:szCs w:val="24"/>
            <w:lang w:val="en-US" w:eastAsia="ru-RU"/>
          </w:rPr>
          <w:t xml:space="preserve">massive </w:t>
        </w:r>
        <w:r>
          <w:rPr>
            <w:kern w:val="28"/>
            <w:sz w:val="24"/>
            <w:szCs w:val="24"/>
            <w:lang w:val="en-US" w:eastAsia="ru-RU"/>
          </w:rPr>
          <w:t xml:space="preserve">file upload, similar to </w:t>
        </w:r>
        <w:r>
          <w:rPr>
            <w:kern w:val="28"/>
            <w:sz w:val="24"/>
            <w:szCs w:val="24"/>
            <w:lang w:val="en-US" w:eastAsia="ru-RU"/>
          </w:rPr>
          <w:t>ransomware</w:t>
        </w:r>
        <w:r w:rsidRPr="00D26E6C">
          <w:rPr>
            <w:kern w:val="28"/>
            <w:sz w:val="24"/>
            <w:szCs w:val="24"/>
            <w:lang w:val="en-US" w:eastAsia="ru-RU"/>
          </w:rPr>
          <w:t xml:space="preserve"> </w:t>
        </w:r>
        <w:r>
          <w:rPr>
            <w:kern w:val="28"/>
            <w:sz w:val="24"/>
            <w:szCs w:val="24"/>
            <w:lang w:val="en-US" w:eastAsia="ru-RU"/>
          </w:rPr>
          <w:t>attack</w:t>
        </w:r>
        <w:r w:rsidRPr="00D26E6C">
          <w:rPr>
            <w:kern w:val="28"/>
            <w:sz w:val="24"/>
            <w:szCs w:val="24"/>
            <w:lang w:val="en-US" w:eastAsia="ru-RU"/>
          </w:rPr>
          <w:t xml:space="preserve">, which can be identified by MOS schemes based on covariance analysis; </w:t>
        </w:r>
      </w:ins>
    </w:p>
    <w:p w:rsidR="00623A5C" w:rsidRDefault="003B6E44" w:rsidP="00D26E6C">
      <w:pPr>
        <w:pStyle w:val="PargrafodaLista"/>
        <w:numPr>
          <w:ilvl w:val="1"/>
          <w:numId w:val="11"/>
        </w:numPr>
        <w:spacing w:after="200" w:line="276" w:lineRule="auto"/>
        <w:rPr>
          <w:kern w:val="28"/>
          <w:sz w:val="24"/>
          <w:szCs w:val="24"/>
          <w:lang w:val="en-US" w:eastAsia="ru-RU"/>
        </w:rPr>
        <w:pPrChange w:id="317" w:author="thiago Pereira" w:date="2016-02-27T10:20:00Z">
          <w:pPr>
            <w:pStyle w:val="PargrafodaLista"/>
            <w:numPr>
              <w:numId w:val="11"/>
            </w:numPr>
            <w:spacing w:after="200" w:line="276" w:lineRule="auto"/>
            <w:ind w:hanging="360"/>
          </w:pPr>
        </w:pPrChange>
      </w:pPr>
      <w:r>
        <w:rPr>
          <w:kern w:val="28"/>
          <w:sz w:val="24"/>
          <w:szCs w:val="24"/>
          <w:lang w:val="en-US" w:eastAsia="ru-RU"/>
        </w:rPr>
        <w:t xml:space="preserve">low </w:t>
      </w:r>
      <w:ins w:id="318" w:author="thiago Pereira" w:date="2016-02-27T10:20:00Z">
        <w:r w:rsidR="00D26E6C">
          <w:rPr>
            <w:kern w:val="28"/>
            <w:sz w:val="24"/>
            <w:szCs w:val="24"/>
            <w:lang w:val="en-US" w:eastAsia="ru-RU"/>
          </w:rPr>
          <w:t xml:space="preserve">number of </w:t>
        </w:r>
      </w:ins>
      <w:r>
        <w:rPr>
          <w:kern w:val="28"/>
          <w:sz w:val="24"/>
          <w:szCs w:val="24"/>
          <w:lang w:val="en-US" w:eastAsia="ru-RU"/>
        </w:rPr>
        <w:t xml:space="preserve">file upload to several folders, characterized by sparse operations, </w:t>
      </w:r>
      <w:ins w:id="319" w:author="thiago Pereira" w:date="2016-02-27T10:21:00Z">
        <w:r w:rsidR="00D26E6C">
          <w:rPr>
            <w:kern w:val="28"/>
            <w:sz w:val="24"/>
            <w:szCs w:val="24"/>
            <w:lang w:val="en-US" w:eastAsia="ru-RU"/>
          </w:rPr>
          <w:t xml:space="preserve">which </w:t>
        </w:r>
      </w:ins>
      <w:r>
        <w:rPr>
          <w:kern w:val="28"/>
          <w:sz w:val="24"/>
          <w:szCs w:val="24"/>
          <w:lang w:val="en-US" w:eastAsia="ru-RU"/>
        </w:rPr>
        <w:t xml:space="preserve">can reveal </w:t>
      </w:r>
      <w:r w:rsidRPr="003159E9">
        <w:rPr>
          <w:sz w:val="24"/>
          <w:szCs w:val="24"/>
          <w:lang w:val="en-US"/>
        </w:rPr>
        <w:t>unreachable navigation</w:t>
      </w:r>
      <w:r>
        <w:rPr>
          <w:kern w:val="28"/>
          <w:sz w:val="24"/>
          <w:szCs w:val="24"/>
          <w:lang w:val="en-US" w:eastAsia="ru-RU"/>
        </w:rPr>
        <w:t xml:space="preserve"> performed by automated file upload in order to avoid the massive file upload characterization. Malicious sparse file upload can be identified by MOS schemes base correlation analysis.</w:t>
      </w:r>
    </w:p>
    <w:p w:rsidR="00623A5C" w:rsidRDefault="00623A5C" w:rsidP="00623A5C">
      <w:pPr>
        <w:pStyle w:val="PargrafodaLista"/>
        <w:spacing w:after="200" w:line="276" w:lineRule="auto"/>
        <w:ind w:left="360"/>
        <w:rPr>
          <w:kern w:val="28"/>
          <w:sz w:val="24"/>
          <w:szCs w:val="24"/>
          <w:lang w:val="en-US" w:eastAsia="ru-RU"/>
        </w:rPr>
      </w:pPr>
    </w:p>
    <w:p w:rsidR="00623A5C" w:rsidRPr="00623A5C" w:rsidRDefault="00F533E9" w:rsidP="00623A5C">
      <w:pPr>
        <w:pStyle w:val="PargrafodaLista"/>
        <w:spacing w:after="200" w:line="276" w:lineRule="auto"/>
        <w:ind w:left="360"/>
        <w:rPr>
          <w:kern w:val="28"/>
          <w:sz w:val="24"/>
          <w:szCs w:val="24"/>
          <w:lang w:val="en-US" w:eastAsia="ru-RU"/>
        </w:rPr>
      </w:pPr>
      <w:r w:rsidRPr="00623A5C">
        <w:rPr>
          <w:kern w:val="28"/>
          <w:sz w:val="24"/>
          <w:szCs w:val="24"/>
          <w:lang w:val="en-US" w:eastAsia="ru-RU"/>
        </w:rPr>
        <w:lastRenderedPageBreak/>
        <w:t>These features provide the necessary information to apply MOS schemes for evaluating malicious behaviors according to the following scenarios and steps:</w:t>
      </w:r>
    </w:p>
    <w:p w:rsidR="00623A5C" w:rsidRDefault="00F533E9">
      <w:pPr>
        <w:pStyle w:val="PargrafodaLista"/>
        <w:keepNext/>
        <w:keepLines/>
        <w:numPr>
          <w:ilvl w:val="0"/>
          <w:numId w:val="12"/>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The hacker accesses the mobile client during a valid session and read/write few files at several folders:</w:t>
      </w:r>
    </w:p>
    <w:p w:rsidR="00623A5C" w:rsidRDefault="00F533E9">
      <w:pPr>
        <w:pStyle w:val="PargrafodaLista"/>
        <w:keepNext/>
        <w:keepLines/>
        <w:numPr>
          <w:ilvl w:val="1"/>
          <w:numId w:val="12"/>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The hacker steal</w:t>
      </w:r>
      <w:ins w:id="320" w:author="thiago Pereira" w:date="2016-02-20T18:02:00Z">
        <w:r w:rsidR="00E65E0E">
          <w:rPr>
            <w:kern w:val="28"/>
            <w:sz w:val="24"/>
            <w:szCs w:val="24"/>
            <w:lang w:val="en-US" w:eastAsia="ru-RU"/>
          </w:rPr>
          <w:t>s</w:t>
        </w:r>
      </w:ins>
      <w:r w:rsidRPr="003159E9">
        <w:rPr>
          <w:kern w:val="28"/>
          <w:sz w:val="24"/>
          <w:szCs w:val="24"/>
          <w:lang w:val="en-US" w:eastAsia="ru-RU"/>
        </w:rPr>
        <w:t xml:space="preserve"> the device;</w:t>
      </w:r>
    </w:p>
    <w:p w:rsidR="00623A5C" w:rsidRDefault="00F533E9">
      <w:pPr>
        <w:pStyle w:val="PargrafodaLista"/>
        <w:keepNext/>
        <w:keepLines/>
        <w:numPr>
          <w:ilvl w:val="1"/>
          <w:numId w:val="12"/>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The hacker changes the device to offline mode;</w:t>
      </w:r>
    </w:p>
    <w:p w:rsidR="00623A5C" w:rsidRDefault="00F533E9">
      <w:pPr>
        <w:pStyle w:val="PargrafodaLista"/>
        <w:keepNext/>
        <w:keepLines/>
        <w:numPr>
          <w:ilvl w:val="1"/>
          <w:numId w:val="12"/>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The hacker accesses the mobile client;</w:t>
      </w:r>
    </w:p>
    <w:p w:rsidR="00623A5C" w:rsidRDefault="00F533E9">
      <w:pPr>
        <w:pStyle w:val="PargrafodaLista"/>
        <w:keepNext/>
        <w:keepLines/>
        <w:numPr>
          <w:ilvl w:val="1"/>
          <w:numId w:val="12"/>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The current session is valid;</w:t>
      </w:r>
    </w:p>
    <w:p w:rsidR="00623A5C" w:rsidRDefault="00F533E9">
      <w:pPr>
        <w:pStyle w:val="PargrafodaLista"/>
        <w:keepNext/>
        <w:keepLines/>
        <w:numPr>
          <w:ilvl w:val="1"/>
          <w:numId w:val="12"/>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The hacker read/writes few files at several folders</w:t>
      </w:r>
      <w:ins w:id="321" w:author="thiago Pereira" w:date="2016-02-20T18:00:00Z">
        <w:r w:rsidR="00E65E0E">
          <w:rPr>
            <w:kern w:val="28"/>
            <w:sz w:val="24"/>
            <w:szCs w:val="24"/>
            <w:lang w:val="en-US" w:eastAsia="ru-RU"/>
          </w:rPr>
          <w:t>;</w:t>
        </w:r>
      </w:ins>
    </w:p>
    <w:p w:rsidR="00E65E0E" w:rsidRDefault="00F533E9">
      <w:pPr>
        <w:pStyle w:val="PargrafodaLista"/>
        <w:keepNext/>
        <w:keepLines/>
        <w:numPr>
          <w:ilvl w:val="1"/>
          <w:numId w:val="12"/>
        </w:numPr>
        <w:tabs>
          <w:tab w:val="left" w:pos="709"/>
        </w:tabs>
        <w:suppressAutoHyphens/>
        <w:spacing w:before="360" w:after="120"/>
        <w:jc w:val="both"/>
        <w:outlineLvl w:val="0"/>
        <w:rPr>
          <w:ins w:id="322" w:author="thiago Pereira" w:date="2016-02-20T18:00:00Z"/>
          <w:kern w:val="28"/>
          <w:sz w:val="24"/>
          <w:szCs w:val="24"/>
          <w:lang w:val="en-US" w:eastAsia="ru-RU"/>
        </w:rPr>
      </w:pPr>
      <w:r w:rsidRPr="003159E9">
        <w:rPr>
          <w:kern w:val="28"/>
          <w:sz w:val="24"/>
          <w:szCs w:val="24"/>
          <w:lang w:val="en-US" w:eastAsia="ru-RU"/>
        </w:rPr>
        <w:t xml:space="preserve">MOS </w:t>
      </w:r>
      <w:del w:id="323" w:author="thiago Pereira" w:date="2016-02-20T17:58:00Z">
        <w:r w:rsidRPr="003159E9" w:rsidDel="00E65E0E">
          <w:rPr>
            <w:kern w:val="28"/>
            <w:sz w:val="24"/>
            <w:szCs w:val="24"/>
            <w:lang w:val="en-US" w:eastAsia="ru-RU"/>
          </w:rPr>
          <w:delText xml:space="preserve">and </w:delText>
        </w:r>
      </w:del>
      <w:ins w:id="324" w:author="thiago Pereira" w:date="2016-02-20T17:58:00Z">
        <w:r w:rsidR="00E65E0E">
          <w:rPr>
            <w:kern w:val="28"/>
            <w:sz w:val="24"/>
            <w:szCs w:val="24"/>
            <w:lang w:val="en-US" w:eastAsia="ru-RU"/>
          </w:rPr>
          <w:t>based on</w:t>
        </w:r>
        <w:r w:rsidR="00E65E0E" w:rsidRPr="003159E9">
          <w:rPr>
            <w:kern w:val="28"/>
            <w:sz w:val="24"/>
            <w:szCs w:val="24"/>
            <w:lang w:val="en-US" w:eastAsia="ru-RU"/>
          </w:rPr>
          <w:t xml:space="preserve"> </w:t>
        </w:r>
      </w:ins>
      <w:r w:rsidRPr="003159E9">
        <w:rPr>
          <w:kern w:val="28"/>
          <w:sz w:val="24"/>
          <w:szCs w:val="24"/>
          <w:lang w:val="en-US" w:eastAsia="ru-RU"/>
        </w:rPr>
        <w:t xml:space="preserve">correlation analysis </w:t>
      </w:r>
      <w:ins w:id="325" w:author="thiago Pereira" w:date="2016-02-20T18:01:00Z">
        <w:r w:rsidR="00E65E0E">
          <w:rPr>
            <w:kern w:val="28"/>
            <w:sz w:val="24"/>
            <w:szCs w:val="24"/>
            <w:lang w:val="en-US" w:eastAsia="ru-RU"/>
          </w:rPr>
          <w:t xml:space="preserve">is </w:t>
        </w:r>
      </w:ins>
      <w:ins w:id="326" w:author="thiago Pereira" w:date="2016-02-20T17:58:00Z">
        <w:r w:rsidR="00E65E0E">
          <w:rPr>
            <w:kern w:val="28"/>
            <w:sz w:val="24"/>
            <w:szCs w:val="24"/>
            <w:lang w:val="en-US" w:eastAsia="ru-RU"/>
          </w:rPr>
          <w:t xml:space="preserve">applied to </w:t>
        </w:r>
      </w:ins>
      <w:del w:id="327" w:author="thiago Pereira" w:date="2016-02-20T17:58:00Z">
        <w:r w:rsidRPr="003159E9" w:rsidDel="00E65E0E">
          <w:rPr>
            <w:kern w:val="28"/>
            <w:sz w:val="24"/>
            <w:szCs w:val="24"/>
            <w:lang w:val="en-US" w:eastAsia="ru-RU"/>
          </w:rPr>
          <w:delText xml:space="preserve">of </w:delText>
        </w:r>
      </w:del>
      <w:r w:rsidRPr="003159E9">
        <w:rPr>
          <w:kern w:val="28"/>
          <w:sz w:val="24"/>
          <w:szCs w:val="24"/>
          <w:lang w:val="en-US" w:eastAsia="ru-RU"/>
        </w:rPr>
        <w:t xml:space="preserve">the </w:t>
      </w:r>
      <w:ins w:id="328" w:author="thiago Pereira" w:date="2016-02-20T18:01:00Z">
        <w:r w:rsidR="00E65E0E">
          <w:rPr>
            <w:kern w:val="28"/>
            <w:sz w:val="24"/>
            <w:szCs w:val="24"/>
            <w:lang w:val="en-US" w:eastAsia="ru-RU"/>
          </w:rPr>
          <w:t xml:space="preserve">matrix of </w:t>
        </w:r>
      </w:ins>
      <w:r w:rsidRPr="003159E9">
        <w:rPr>
          <w:kern w:val="28"/>
          <w:sz w:val="24"/>
          <w:szCs w:val="24"/>
          <w:lang w:val="en-US" w:eastAsia="ru-RU"/>
        </w:rPr>
        <w:t>number of file operations, grouped by the file system location over time</w:t>
      </w:r>
      <w:del w:id="329" w:author="thiago Pereira" w:date="2016-02-20T18:00:00Z">
        <w:r w:rsidRPr="003159E9" w:rsidDel="00E65E0E">
          <w:rPr>
            <w:kern w:val="28"/>
            <w:sz w:val="24"/>
            <w:szCs w:val="24"/>
            <w:lang w:val="en-US" w:eastAsia="ru-RU"/>
          </w:rPr>
          <w:delText xml:space="preserve">, </w:delText>
        </w:r>
      </w:del>
      <w:ins w:id="330" w:author="thiago Pereira" w:date="2016-02-20T18:00:00Z">
        <w:r w:rsidR="00E65E0E">
          <w:rPr>
            <w:kern w:val="28"/>
            <w:sz w:val="24"/>
            <w:szCs w:val="24"/>
            <w:lang w:val="en-US" w:eastAsia="ru-RU"/>
          </w:rPr>
          <w:t>;</w:t>
        </w:r>
      </w:ins>
    </w:p>
    <w:p w:rsidR="00E65E0E" w:rsidRDefault="00E65E0E" w:rsidP="00E65E0E">
      <w:pPr>
        <w:pStyle w:val="PargrafodaLista"/>
        <w:keepNext/>
        <w:keepLines/>
        <w:numPr>
          <w:ilvl w:val="1"/>
          <w:numId w:val="12"/>
        </w:numPr>
        <w:tabs>
          <w:tab w:val="left" w:pos="709"/>
        </w:tabs>
        <w:suppressAutoHyphens/>
        <w:spacing w:before="360" w:after="120"/>
        <w:jc w:val="both"/>
        <w:outlineLvl w:val="0"/>
        <w:rPr>
          <w:ins w:id="331" w:author="thiago Pereira" w:date="2016-02-20T18:04:00Z"/>
          <w:kern w:val="28"/>
          <w:sz w:val="24"/>
          <w:szCs w:val="24"/>
          <w:lang w:val="en-US" w:eastAsia="ru-RU"/>
        </w:rPr>
      </w:pPr>
      <w:ins w:id="332" w:author="thiago Pereira" w:date="2016-02-20T18:04:00Z">
        <w:r>
          <w:rPr>
            <w:kern w:val="28"/>
            <w:sz w:val="24"/>
            <w:szCs w:val="24"/>
            <w:lang w:val="en-US" w:eastAsia="ru-RU"/>
          </w:rPr>
          <w:t xml:space="preserve">MOS </w:t>
        </w:r>
        <w:r w:rsidRPr="003159E9">
          <w:rPr>
            <w:kern w:val="28"/>
            <w:sz w:val="24"/>
            <w:szCs w:val="24"/>
            <w:lang w:val="en-US" w:eastAsia="ru-RU"/>
          </w:rPr>
          <w:t>indicate</w:t>
        </w:r>
        <w:r>
          <w:rPr>
            <w:kern w:val="28"/>
            <w:sz w:val="24"/>
            <w:szCs w:val="24"/>
            <w:lang w:val="en-US" w:eastAsia="ru-RU"/>
          </w:rPr>
          <w:t>s</w:t>
        </w:r>
        <w:r w:rsidRPr="003159E9">
          <w:rPr>
            <w:kern w:val="28"/>
            <w:sz w:val="24"/>
            <w:szCs w:val="24"/>
            <w:lang w:val="en-US" w:eastAsia="ru-RU"/>
          </w:rPr>
          <w:t xml:space="preserve"> </w:t>
        </w:r>
        <w:r>
          <w:rPr>
            <w:kern w:val="28"/>
            <w:sz w:val="24"/>
            <w:szCs w:val="24"/>
            <w:lang w:val="en-US" w:eastAsia="ru-RU"/>
          </w:rPr>
          <w:t>the number of time frames with</w:t>
        </w:r>
        <w:r w:rsidRPr="003159E9">
          <w:rPr>
            <w:kern w:val="28"/>
            <w:sz w:val="24"/>
            <w:szCs w:val="24"/>
            <w:lang w:val="en-US" w:eastAsia="ru-RU"/>
          </w:rPr>
          <w:t xml:space="preserve"> anomalous behavior;</w:t>
        </w:r>
      </w:ins>
    </w:p>
    <w:p w:rsidR="00623A5C" w:rsidRDefault="00F533E9">
      <w:pPr>
        <w:pStyle w:val="PargrafodaLista"/>
        <w:keepNext/>
        <w:keepLines/>
        <w:numPr>
          <w:ilvl w:val="0"/>
          <w:numId w:val="12"/>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The hacker accesses the mobile client during a valid session and read/write several files at few folders:</w:t>
      </w:r>
    </w:p>
    <w:p w:rsidR="00623A5C" w:rsidRDefault="00F533E9">
      <w:pPr>
        <w:pStyle w:val="PargrafodaLista"/>
        <w:keepNext/>
        <w:keepLines/>
        <w:numPr>
          <w:ilvl w:val="1"/>
          <w:numId w:val="12"/>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The hacker steal</w:t>
      </w:r>
      <w:ins w:id="333" w:author="thiago Pereira" w:date="2016-02-20T18:02:00Z">
        <w:r w:rsidR="00E65E0E">
          <w:rPr>
            <w:kern w:val="28"/>
            <w:sz w:val="24"/>
            <w:szCs w:val="24"/>
            <w:lang w:val="en-US" w:eastAsia="ru-RU"/>
          </w:rPr>
          <w:t>s</w:t>
        </w:r>
      </w:ins>
      <w:r w:rsidRPr="003159E9">
        <w:rPr>
          <w:kern w:val="28"/>
          <w:sz w:val="24"/>
          <w:szCs w:val="24"/>
          <w:lang w:val="en-US" w:eastAsia="ru-RU"/>
        </w:rPr>
        <w:t xml:space="preserve"> the device;</w:t>
      </w:r>
    </w:p>
    <w:p w:rsidR="00623A5C" w:rsidRDefault="00F533E9">
      <w:pPr>
        <w:pStyle w:val="PargrafodaLista"/>
        <w:keepNext/>
        <w:keepLines/>
        <w:numPr>
          <w:ilvl w:val="1"/>
          <w:numId w:val="12"/>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The hacker changes the device to offline mode;</w:t>
      </w:r>
    </w:p>
    <w:p w:rsidR="00623A5C" w:rsidRDefault="00F533E9">
      <w:pPr>
        <w:pStyle w:val="PargrafodaLista"/>
        <w:keepNext/>
        <w:keepLines/>
        <w:numPr>
          <w:ilvl w:val="1"/>
          <w:numId w:val="12"/>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The hacker accesses the mobile client;</w:t>
      </w:r>
    </w:p>
    <w:p w:rsidR="00623A5C" w:rsidRDefault="00F533E9">
      <w:pPr>
        <w:pStyle w:val="PargrafodaLista"/>
        <w:keepNext/>
        <w:keepLines/>
        <w:numPr>
          <w:ilvl w:val="1"/>
          <w:numId w:val="12"/>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The current session is valid;</w:t>
      </w:r>
    </w:p>
    <w:p w:rsidR="00623A5C" w:rsidRDefault="00F533E9">
      <w:pPr>
        <w:pStyle w:val="PargrafodaLista"/>
        <w:keepNext/>
        <w:keepLines/>
        <w:numPr>
          <w:ilvl w:val="1"/>
          <w:numId w:val="12"/>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The hacker read/writes several files at few folders</w:t>
      </w:r>
    </w:p>
    <w:p w:rsidR="00E65E0E" w:rsidRDefault="00F533E9">
      <w:pPr>
        <w:pStyle w:val="PargrafodaLista"/>
        <w:keepNext/>
        <w:keepLines/>
        <w:numPr>
          <w:ilvl w:val="1"/>
          <w:numId w:val="12"/>
        </w:numPr>
        <w:tabs>
          <w:tab w:val="left" w:pos="709"/>
        </w:tabs>
        <w:suppressAutoHyphens/>
        <w:spacing w:before="360" w:after="120"/>
        <w:jc w:val="both"/>
        <w:outlineLvl w:val="0"/>
        <w:rPr>
          <w:ins w:id="334" w:author="thiago Pereira" w:date="2016-02-20T18:03:00Z"/>
          <w:kern w:val="28"/>
          <w:sz w:val="24"/>
          <w:szCs w:val="24"/>
          <w:lang w:val="en-US" w:eastAsia="ru-RU"/>
        </w:rPr>
      </w:pPr>
      <w:r w:rsidRPr="003159E9">
        <w:rPr>
          <w:kern w:val="28"/>
          <w:sz w:val="24"/>
          <w:szCs w:val="24"/>
          <w:lang w:val="en-US" w:eastAsia="ru-RU"/>
        </w:rPr>
        <w:t xml:space="preserve">MOS </w:t>
      </w:r>
      <w:del w:id="335" w:author="thiago Pereira" w:date="2016-02-20T18:03:00Z">
        <w:r w:rsidRPr="003159E9" w:rsidDel="00E65E0E">
          <w:rPr>
            <w:kern w:val="28"/>
            <w:sz w:val="24"/>
            <w:szCs w:val="24"/>
            <w:lang w:val="en-US" w:eastAsia="ru-RU"/>
          </w:rPr>
          <w:delText xml:space="preserve">and </w:delText>
        </w:r>
      </w:del>
      <w:ins w:id="336" w:author="thiago Pereira" w:date="2016-02-20T18:03:00Z">
        <w:r w:rsidR="00E65E0E">
          <w:rPr>
            <w:kern w:val="28"/>
            <w:sz w:val="24"/>
            <w:szCs w:val="24"/>
            <w:lang w:val="en-US" w:eastAsia="ru-RU"/>
          </w:rPr>
          <w:t xml:space="preserve">based on </w:t>
        </w:r>
      </w:ins>
      <w:r w:rsidRPr="003159E9">
        <w:rPr>
          <w:kern w:val="28"/>
          <w:sz w:val="24"/>
          <w:szCs w:val="24"/>
          <w:lang w:val="en-US" w:eastAsia="ru-RU"/>
        </w:rPr>
        <w:t xml:space="preserve">covariance analysis </w:t>
      </w:r>
      <w:ins w:id="337" w:author="thiago Pereira" w:date="2016-02-20T18:03:00Z">
        <w:r w:rsidR="00E65E0E">
          <w:rPr>
            <w:kern w:val="28"/>
            <w:sz w:val="24"/>
            <w:szCs w:val="24"/>
            <w:lang w:val="en-US" w:eastAsia="ru-RU"/>
          </w:rPr>
          <w:t xml:space="preserve">is applied to </w:t>
        </w:r>
        <w:r w:rsidR="00E65E0E" w:rsidRPr="003159E9">
          <w:rPr>
            <w:kern w:val="28"/>
            <w:sz w:val="24"/>
            <w:szCs w:val="24"/>
            <w:lang w:val="en-US" w:eastAsia="ru-RU"/>
          </w:rPr>
          <w:t xml:space="preserve">the </w:t>
        </w:r>
        <w:r w:rsidR="00E65E0E">
          <w:rPr>
            <w:kern w:val="28"/>
            <w:sz w:val="24"/>
            <w:szCs w:val="24"/>
            <w:lang w:val="en-US" w:eastAsia="ru-RU"/>
          </w:rPr>
          <w:t>matrix of</w:t>
        </w:r>
      </w:ins>
      <w:del w:id="338" w:author="thiago Pereira" w:date="2016-02-20T18:03:00Z">
        <w:r w:rsidRPr="003159E9" w:rsidDel="00E65E0E">
          <w:rPr>
            <w:kern w:val="28"/>
            <w:sz w:val="24"/>
            <w:szCs w:val="24"/>
            <w:lang w:val="en-US" w:eastAsia="ru-RU"/>
          </w:rPr>
          <w:delText>of the</w:delText>
        </w:r>
      </w:del>
      <w:r w:rsidRPr="003159E9">
        <w:rPr>
          <w:kern w:val="28"/>
          <w:sz w:val="24"/>
          <w:szCs w:val="24"/>
          <w:lang w:val="en-US" w:eastAsia="ru-RU"/>
        </w:rPr>
        <w:t xml:space="preserve"> number of file operations, grouped by the file system location over time</w:t>
      </w:r>
      <w:del w:id="339" w:author="thiago Pereira" w:date="2016-02-20T18:03:00Z">
        <w:r w:rsidRPr="003159E9" w:rsidDel="00E65E0E">
          <w:rPr>
            <w:kern w:val="28"/>
            <w:sz w:val="24"/>
            <w:szCs w:val="24"/>
            <w:lang w:val="en-US" w:eastAsia="ru-RU"/>
          </w:rPr>
          <w:delText xml:space="preserve">, </w:delText>
        </w:r>
      </w:del>
    </w:p>
    <w:p w:rsidR="00623A5C" w:rsidRDefault="00E65E0E">
      <w:pPr>
        <w:pStyle w:val="PargrafodaLista"/>
        <w:keepNext/>
        <w:keepLines/>
        <w:numPr>
          <w:ilvl w:val="1"/>
          <w:numId w:val="12"/>
        </w:numPr>
        <w:tabs>
          <w:tab w:val="left" w:pos="709"/>
        </w:tabs>
        <w:suppressAutoHyphens/>
        <w:spacing w:before="360" w:after="120"/>
        <w:jc w:val="both"/>
        <w:outlineLvl w:val="0"/>
        <w:rPr>
          <w:kern w:val="28"/>
          <w:sz w:val="24"/>
          <w:szCs w:val="24"/>
          <w:lang w:val="en-US" w:eastAsia="ru-RU"/>
        </w:rPr>
      </w:pPr>
      <w:ins w:id="340" w:author="thiago Pereira" w:date="2016-02-20T18:03:00Z">
        <w:r>
          <w:rPr>
            <w:kern w:val="28"/>
            <w:sz w:val="24"/>
            <w:szCs w:val="24"/>
            <w:lang w:val="en-US" w:eastAsia="ru-RU"/>
          </w:rPr>
          <w:t xml:space="preserve">MOS </w:t>
        </w:r>
      </w:ins>
      <w:r w:rsidR="00F533E9" w:rsidRPr="003159E9">
        <w:rPr>
          <w:kern w:val="28"/>
          <w:sz w:val="24"/>
          <w:szCs w:val="24"/>
          <w:lang w:val="en-US" w:eastAsia="ru-RU"/>
        </w:rPr>
        <w:t>indicate</w:t>
      </w:r>
      <w:ins w:id="341" w:author="thiago Pereira" w:date="2016-02-20T18:03:00Z">
        <w:r>
          <w:rPr>
            <w:kern w:val="28"/>
            <w:sz w:val="24"/>
            <w:szCs w:val="24"/>
            <w:lang w:val="en-US" w:eastAsia="ru-RU"/>
          </w:rPr>
          <w:t>s</w:t>
        </w:r>
      </w:ins>
      <w:r w:rsidR="00F533E9" w:rsidRPr="003159E9">
        <w:rPr>
          <w:kern w:val="28"/>
          <w:sz w:val="24"/>
          <w:szCs w:val="24"/>
          <w:lang w:val="en-US" w:eastAsia="ru-RU"/>
        </w:rPr>
        <w:t xml:space="preserve"> </w:t>
      </w:r>
      <w:del w:id="342" w:author="thiago Pereira" w:date="2016-02-20T18:03:00Z">
        <w:r w:rsidR="00F533E9" w:rsidRPr="003159E9" w:rsidDel="00E65E0E">
          <w:rPr>
            <w:kern w:val="28"/>
            <w:sz w:val="24"/>
            <w:szCs w:val="24"/>
            <w:lang w:val="en-US" w:eastAsia="ru-RU"/>
          </w:rPr>
          <w:delText xml:space="preserve">an </w:delText>
        </w:r>
      </w:del>
      <w:ins w:id="343" w:author="thiago Pereira" w:date="2016-02-20T18:03:00Z">
        <w:r>
          <w:rPr>
            <w:kern w:val="28"/>
            <w:sz w:val="24"/>
            <w:szCs w:val="24"/>
            <w:lang w:val="en-US" w:eastAsia="ru-RU"/>
          </w:rPr>
          <w:t>the number of time fram</w:t>
        </w:r>
      </w:ins>
      <w:ins w:id="344" w:author="thiago Pereira" w:date="2016-02-20T18:04:00Z">
        <w:r>
          <w:rPr>
            <w:kern w:val="28"/>
            <w:sz w:val="24"/>
            <w:szCs w:val="24"/>
            <w:lang w:val="en-US" w:eastAsia="ru-RU"/>
          </w:rPr>
          <w:t>es with</w:t>
        </w:r>
      </w:ins>
      <w:ins w:id="345" w:author="thiago Pereira" w:date="2016-02-20T18:03:00Z">
        <w:r w:rsidRPr="003159E9">
          <w:rPr>
            <w:kern w:val="28"/>
            <w:sz w:val="24"/>
            <w:szCs w:val="24"/>
            <w:lang w:val="en-US" w:eastAsia="ru-RU"/>
          </w:rPr>
          <w:t xml:space="preserve"> </w:t>
        </w:r>
      </w:ins>
      <w:r w:rsidR="00F533E9" w:rsidRPr="003159E9">
        <w:rPr>
          <w:kern w:val="28"/>
          <w:sz w:val="24"/>
          <w:szCs w:val="24"/>
          <w:lang w:val="en-US" w:eastAsia="ru-RU"/>
        </w:rPr>
        <w:t>anomalous behavior;</w:t>
      </w:r>
    </w:p>
    <w:p w:rsidR="00623A5C" w:rsidRDefault="00F533E9">
      <w:pPr>
        <w:pStyle w:val="PargrafodaLista"/>
        <w:keepNext/>
        <w:keepLines/>
        <w:numPr>
          <w:ilvl w:val="0"/>
          <w:numId w:val="12"/>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 xml:space="preserve">The hacker emulates a valid session and read/write few files at several folders: </w:t>
      </w:r>
    </w:p>
    <w:p w:rsidR="00623A5C" w:rsidRDefault="00F533E9">
      <w:pPr>
        <w:pStyle w:val="PargrafodaLista"/>
        <w:keepNext/>
        <w:keepLines/>
        <w:numPr>
          <w:ilvl w:val="1"/>
          <w:numId w:val="12"/>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The hacker steal</w:t>
      </w:r>
      <w:ins w:id="346" w:author="thiago Pereira" w:date="2016-02-20T18:05:00Z">
        <w:r w:rsidR="00E65E0E">
          <w:rPr>
            <w:kern w:val="28"/>
            <w:sz w:val="24"/>
            <w:szCs w:val="24"/>
            <w:lang w:val="en-US" w:eastAsia="ru-RU"/>
          </w:rPr>
          <w:t>s</w:t>
        </w:r>
      </w:ins>
      <w:r w:rsidRPr="003159E9">
        <w:rPr>
          <w:kern w:val="28"/>
          <w:sz w:val="24"/>
          <w:szCs w:val="24"/>
          <w:lang w:val="en-US" w:eastAsia="ru-RU"/>
        </w:rPr>
        <w:t xml:space="preserve"> the device;</w:t>
      </w:r>
    </w:p>
    <w:p w:rsidR="00623A5C" w:rsidRDefault="00F533E9">
      <w:pPr>
        <w:pStyle w:val="PargrafodaLista"/>
        <w:keepNext/>
        <w:keepLines/>
        <w:numPr>
          <w:ilvl w:val="1"/>
          <w:numId w:val="12"/>
        </w:numPr>
        <w:tabs>
          <w:tab w:val="left" w:pos="709"/>
        </w:tabs>
        <w:suppressAutoHyphens/>
        <w:spacing w:before="360" w:after="120"/>
        <w:jc w:val="both"/>
        <w:outlineLvl w:val="0"/>
        <w:rPr>
          <w:ins w:id="347" w:author="thiago Pereira" w:date="2016-02-20T18:06:00Z"/>
          <w:kern w:val="28"/>
          <w:sz w:val="24"/>
          <w:szCs w:val="24"/>
          <w:lang w:val="en-US" w:eastAsia="ru-RU"/>
        </w:rPr>
      </w:pPr>
      <w:r w:rsidRPr="003159E9">
        <w:rPr>
          <w:kern w:val="28"/>
          <w:sz w:val="24"/>
          <w:szCs w:val="24"/>
          <w:lang w:val="en-US" w:eastAsia="ru-RU"/>
        </w:rPr>
        <w:t>The hacker changes the device to offline mode;</w:t>
      </w:r>
    </w:p>
    <w:p w:rsidR="00E65E0E" w:rsidRPr="00E65E0E" w:rsidRDefault="00E65E0E" w:rsidP="00E65E0E">
      <w:pPr>
        <w:pStyle w:val="PargrafodaLista"/>
        <w:keepNext/>
        <w:keepLines/>
        <w:numPr>
          <w:ilvl w:val="1"/>
          <w:numId w:val="12"/>
        </w:numPr>
        <w:tabs>
          <w:tab w:val="left" w:pos="709"/>
        </w:tabs>
        <w:suppressAutoHyphens/>
        <w:spacing w:before="360" w:after="120"/>
        <w:jc w:val="both"/>
        <w:outlineLvl w:val="0"/>
        <w:rPr>
          <w:kern w:val="28"/>
          <w:sz w:val="24"/>
          <w:szCs w:val="24"/>
          <w:lang w:val="en-US" w:eastAsia="ru-RU"/>
        </w:rPr>
      </w:pPr>
      <w:ins w:id="348" w:author="thiago Pereira" w:date="2016-02-20T18:06:00Z">
        <w:r w:rsidRPr="00E65E0E">
          <w:rPr>
            <w:kern w:val="28"/>
            <w:sz w:val="24"/>
            <w:szCs w:val="24"/>
            <w:lang w:val="en-US" w:eastAsia="ru-RU"/>
          </w:rPr>
          <w:t xml:space="preserve">The current session is </w:t>
        </w:r>
        <w:r>
          <w:rPr>
            <w:kern w:val="28"/>
            <w:sz w:val="24"/>
            <w:szCs w:val="24"/>
            <w:lang w:val="en-US" w:eastAsia="ru-RU"/>
          </w:rPr>
          <w:t>expired</w:t>
        </w:r>
        <w:r w:rsidRPr="00E65E0E">
          <w:rPr>
            <w:kern w:val="28"/>
            <w:sz w:val="24"/>
            <w:szCs w:val="24"/>
            <w:lang w:val="en-US" w:eastAsia="ru-RU"/>
          </w:rPr>
          <w:t>;</w:t>
        </w:r>
      </w:ins>
    </w:p>
    <w:p w:rsidR="00623A5C" w:rsidRDefault="00F533E9">
      <w:pPr>
        <w:pStyle w:val="PargrafodaLista"/>
        <w:keepNext/>
        <w:keepLines/>
        <w:numPr>
          <w:ilvl w:val="1"/>
          <w:numId w:val="12"/>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The hacker changes the device time to a valid period for the current session;</w:t>
      </w:r>
    </w:p>
    <w:p w:rsidR="00623A5C" w:rsidRDefault="00F533E9">
      <w:pPr>
        <w:pStyle w:val="PargrafodaLista"/>
        <w:keepNext/>
        <w:keepLines/>
        <w:numPr>
          <w:ilvl w:val="1"/>
          <w:numId w:val="12"/>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The hacker accesses the mobile client;</w:t>
      </w:r>
    </w:p>
    <w:p w:rsidR="00623A5C" w:rsidRDefault="00F533E9">
      <w:pPr>
        <w:pStyle w:val="PargrafodaLista"/>
        <w:keepNext/>
        <w:keepLines/>
        <w:numPr>
          <w:ilvl w:val="1"/>
          <w:numId w:val="12"/>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The current session is valid;</w:t>
      </w:r>
    </w:p>
    <w:p w:rsidR="00623A5C" w:rsidRDefault="00F533E9">
      <w:pPr>
        <w:pStyle w:val="PargrafodaLista"/>
        <w:keepNext/>
        <w:keepLines/>
        <w:numPr>
          <w:ilvl w:val="1"/>
          <w:numId w:val="12"/>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The hacker perform sparse operations during the valid period;</w:t>
      </w:r>
    </w:p>
    <w:p w:rsidR="00F81B4E" w:rsidRDefault="00F533E9">
      <w:pPr>
        <w:pStyle w:val="PargrafodaLista"/>
        <w:keepNext/>
        <w:keepLines/>
        <w:numPr>
          <w:ilvl w:val="1"/>
          <w:numId w:val="12"/>
        </w:numPr>
        <w:tabs>
          <w:tab w:val="left" w:pos="709"/>
        </w:tabs>
        <w:suppressAutoHyphens/>
        <w:spacing w:before="360" w:after="120"/>
        <w:jc w:val="both"/>
        <w:outlineLvl w:val="0"/>
        <w:rPr>
          <w:ins w:id="349" w:author="thiago Pereira" w:date="2016-02-20T18:08:00Z"/>
          <w:kern w:val="28"/>
          <w:sz w:val="24"/>
          <w:szCs w:val="24"/>
          <w:lang w:val="en-US" w:eastAsia="ru-RU"/>
        </w:rPr>
      </w:pPr>
      <w:r w:rsidRPr="003159E9">
        <w:rPr>
          <w:kern w:val="28"/>
          <w:sz w:val="24"/>
          <w:szCs w:val="24"/>
          <w:lang w:val="en-US" w:eastAsia="ru-RU"/>
        </w:rPr>
        <w:t xml:space="preserve">MOS </w:t>
      </w:r>
      <w:del w:id="350" w:author="thiago Pereira" w:date="2016-02-20T18:07:00Z">
        <w:r w:rsidRPr="003159E9" w:rsidDel="00F81B4E">
          <w:rPr>
            <w:kern w:val="28"/>
            <w:sz w:val="24"/>
            <w:szCs w:val="24"/>
            <w:lang w:val="en-US" w:eastAsia="ru-RU"/>
          </w:rPr>
          <w:delText xml:space="preserve">and </w:delText>
        </w:r>
      </w:del>
      <w:ins w:id="351" w:author="thiago Pereira" w:date="2016-02-20T18:07:00Z">
        <w:r w:rsidR="00F81B4E">
          <w:rPr>
            <w:kern w:val="28"/>
            <w:sz w:val="24"/>
            <w:szCs w:val="24"/>
            <w:lang w:val="en-US" w:eastAsia="ru-RU"/>
          </w:rPr>
          <w:t>based on</w:t>
        </w:r>
        <w:r w:rsidR="00F81B4E" w:rsidRPr="003159E9">
          <w:rPr>
            <w:kern w:val="28"/>
            <w:sz w:val="24"/>
            <w:szCs w:val="24"/>
            <w:lang w:val="en-US" w:eastAsia="ru-RU"/>
          </w:rPr>
          <w:t xml:space="preserve"> </w:t>
        </w:r>
      </w:ins>
      <w:r w:rsidRPr="003159E9">
        <w:rPr>
          <w:kern w:val="28"/>
          <w:sz w:val="24"/>
          <w:szCs w:val="24"/>
          <w:lang w:val="en-US" w:eastAsia="ru-RU"/>
        </w:rPr>
        <w:t xml:space="preserve">correlation analysis </w:t>
      </w:r>
      <w:ins w:id="352" w:author="thiago Pereira" w:date="2016-02-20T18:07:00Z">
        <w:r w:rsidR="00F81B4E">
          <w:rPr>
            <w:kern w:val="28"/>
            <w:sz w:val="24"/>
            <w:szCs w:val="24"/>
            <w:lang w:val="en-US" w:eastAsia="ru-RU"/>
          </w:rPr>
          <w:t xml:space="preserve">is applied to </w:t>
        </w:r>
        <w:r w:rsidR="00F81B4E" w:rsidRPr="003159E9">
          <w:rPr>
            <w:kern w:val="28"/>
            <w:sz w:val="24"/>
            <w:szCs w:val="24"/>
            <w:lang w:val="en-US" w:eastAsia="ru-RU"/>
          </w:rPr>
          <w:t xml:space="preserve">the </w:t>
        </w:r>
        <w:r w:rsidR="00F81B4E">
          <w:rPr>
            <w:kern w:val="28"/>
            <w:sz w:val="24"/>
            <w:szCs w:val="24"/>
            <w:lang w:val="en-US" w:eastAsia="ru-RU"/>
          </w:rPr>
          <w:t>matrix of</w:t>
        </w:r>
        <w:r w:rsidR="00F81B4E" w:rsidRPr="003159E9">
          <w:rPr>
            <w:kern w:val="28"/>
            <w:sz w:val="24"/>
            <w:szCs w:val="24"/>
            <w:lang w:val="en-US" w:eastAsia="ru-RU"/>
          </w:rPr>
          <w:t xml:space="preserve"> </w:t>
        </w:r>
      </w:ins>
      <w:del w:id="353" w:author="thiago Pereira" w:date="2016-02-20T18:07:00Z">
        <w:r w:rsidRPr="003159E9" w:rsidDel="00F81B4E">
          <w:rPr>
            <w:kern w:val="28"/>
            <w:sz w:val="24"/>
            <w:szCs w:val="24"/>
            <w:lang w:val="en-US" w:eastAsia="ru-RU"/>
          </w:rPr>
          <w:delText xml:space="preserve">of the </w:delText>
        </w:r>
      </w:del>
      <w:r w:rsidRPr="003159E9">
        <w:rPr>
          <w:kern w:val="28"/>
          <w:sz w:val="24"/>
          <w:szCs w:val="24"/>
          <w:lang w:val="en-US" w:eastAsia="ru-RU"/>
        </w:rPr>
        <w:t>number of file operations, grouped by the file system location over time</w:t>
      </w:r>
      <w:del w:id="354" w:author="thiago Pereira" w:date="2016-02-20T18:08:00Z">
        <w:r w:rsidRPr="003159E9" w:rsidDel="00F81B4E">
          <w:rPr>
            <w:kern w:val="28"/>
            <w:sz w:val="24"/>
            <w:szCs w:val="24"/>
            <w:lang w:val="en-US" w:eastAsia="ru-RU"/>
          </w:rPr>
          <w:delText xml:space="preserve">, </w:delText>
        </w:r>
      </w:del>
      <w:ins w:id="355" w:author="thiago Pereira" w:date="2016-02-20T18:08:00Z">
        <w:r w:rsidR="00F81B4E">
          <w:rPr>
            <w:kern w:val="28"/>
            <w:sz w:val="24"/>
            <w:szCs w:val="24"/>
            <w:lang w:val="en-US" w:eastAsia="ru-RU"/>
          </w:rPr>
          <w:t>;</w:t>
        </w:r>
      </w:ins>
    </w:p>
    <w:p w:rsidR="00F81B4E" w:rsidRDefault="00F81B4E" w:rsidP="00F81B4E">
      <w:pPr>
        <w:pStyle w:val="PargrafodaLista"/>
        <w:keepNext/>
        <w:keepLines/>
        <w:numPr>
          <w:ilvl w:val="1"/>
          <w:numId w:val="12"/>
        </w:numPr>
        <w:tabs>
          <w:tab w:val="left" w:pos="709"/>
        </w:tabs>
        <w:suppressAutoHyphens/>
        <w:spacing w:before="360" w:after="120"/>
        <w:jc w:val="both"/>
        <w:outlineLvl w:val="0"/>
        <w:rPr>
          <w:ins w:id="356" w:author="thiago Pereira" w:date="2016-02-20T18:08:00Z"/>
          <w:kern w:val="28"/>
          <w:sz w:val="24"/>
          <w:szCs w:val="24"/>
          <w:lang w:val="en-US" w:eastAsia="ru-RU"/>
        </w:rPr>
      </w:pPr>
      <w:ins w:id="357" w:author="thiago Pereira" w:date="2016-02-20T18:08:00Z">
        <w:r>
          <w:rPr>
            <w:kern w:val="28"/>
            <w:sz w:val="24"/>
            <w:szCs w:val="24"/>
            <w:lang w:val="en-US" w:eastAsia="ru-RU"/>
          </w:rPr>
          <w:t xml:space="preserve">MOS </w:t>
        </w:r>
        <w:r w:rsidRPr="003159E9">
          <w:rPr>
            <w:kern w:val="28"/>
            <w:sz w:val="24"/>
            <w:szCs w:val="24"/>
            <w:lang w:val="en-US" w:eastAsia="ru-RU"/>
          </w:rPr>
          <w:t>indicate</w:t>
        </w:r>
        <w:r>
          <w:rPr>
            <w:kern w:val="28"/>
            <w:sz w:val="24"/>
            <w:szCs w:val="24"/>
            <w:lang w:val="en-US" w:eastAsia="ru-RU"/>
          </w:rPr>
          <w:t>s</w:t>
        </w:r>
        <w:r w:rsidRPr="003159E9">
          <w:rPr>
            <w:kern w:val="28"/>
            <w:sz w:val="24"/>
            <w:szCs w:val="24"/>
            <w:lang w:val="en-US" w:eastAsia="ru-RU"/>
          </w:rPr>
          <w:t xml:space="preserve"> </w:t>
        </w:r>
        <w:r>
          <w:rPr>
            <w:kern w:val="28"/>
            <w:sz w:val="24"/>
            <w:szCs w:val="24"/>
            <w:lang w:val="en-US" w:eastAsia="ru-RU"/>
          </w:rPr>
          <w:t>the number of time frames with</w:t>
        </w:r>
        <w:r w:rsidRPr="003159E9">
          <w:rPr>
            <w:kern w:val="28"/>
            <w:sz w:val="24"/>
            <w:szCs w:val="24"/>
            <w:lang w:val="en-US" w:eastAsia="ru-RU"/>
          </w:rPr>
          <w:t xml:space="preserve"> anomalous behavior;</w:t>
        </w:r>
      </w:ins>
    </w:p>
    <w:p w:rsidR="00623A5C" w:rsidRDefault="00F533E9">
      <w:pPr>
        <w:pStyle w:val="PargrafodaLista"/>
        <w:keepNext/>
        <w:keepLines/>
        <w:numPr>
          <w:ilvl w:val="0"/>
          <w:numId w:val="12"/>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 xml:space="preserve">The hacker emulates a valid session and read/write several files at few folders: </w:t>
      </w:r>
    </w:p>
    <w:p w:rsidR="00623A5C" w:rsidRDefault="00F533E9">
      <w:pPr>
        <w:pStyle w:val="PargrafodaLista"/>
        <w:keepNext/>
        <w:keepLines/>
        <w:numPr>
          <w:ilvl w:val="1"/>
          <w:numId w:val="12"/>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The hacker steal</w:t>
      </w:r>
      <w:ins w:id="358" w:author="thiago Pereira" w:date="2016-02-20T18:08:00Z">
        <w:r w:rsidR="00F81B4E">
          <w:rPr>
            <w:kern w:val="28"/>
            <w:sz w:val="24"/>
            <w:szCs w:val="24"/>
            <w:lang w:val="en-US" w:eastAsia="ru-RU"/>
          </w:rPr>
          <w:t>s</w:t>
        </w:r>
      </w:ins>
      <w:r w:rsidRPr="003159E9">
        <w:rPr>
          <w:kern w:val="28"/>
          <w:sz w:val="24"/>
          <w:szCs w:val="24"/>
          <w:lang w:val="en-US" w:eastAsia="ru-RU"/>
        </w:rPr>
        <w:t xml:space="preserve"> the device;</w:t>
      </w:r>
    </w:p>
    <w:p w:rsidR="00623A5C" w:rsidRDefault="00F533E9">
      <w:pPr>
        <w:pStyle w:val="PargrafodaLista"/>
        <w:keepNext/>
        <w:keepLines/>
        <w:numPr>
          <w:ilvl w:val="1"/>
          <w:numId w:val="12"/>
        </w:numPr>
        <w:tabs>
          <w:tab w:val="left" w:pos="709"/>
        </w:tabs>
        <w:suppressAutoHyphens/>
        <w:spacing w:before="360" w:after="120"/>
        <w:jc w:val="both"/>
        <w:outlineLvl w:val="0"/>
        <w:rPr>
          <w:ins w:id="359" w:author="thiago Pereira" w:date="2016-02-20T18:09:00Z"/>
          <w:kern w:val="28"/>
          <w:sz w:val="24"/>
          <w:szCs w:val="24"/>
          <w:lang w:val="en-US" w:eastAsia="ru-RU"/>
        </w:rPr>
      </w:pPr>
      <w:r w:rsidRPr="003159E9">
        <w:rPr>
          <w:kern w:val="28"/>
          <w:sz w:val="24"/>
          <w:szCs w:val="24"/>
          <w:lang w:val="en-US" w:eastAsia="ru-RU"/>
        </w:rPr>
        <w:t>The hacker changes the device to offline mode;</w:t>
      </w:r>
    </w:p>
    <w:p w:rsidR="00F81B4E" w:rsidRPr="00F81B4E" w:rsidRDefault="00F81B4E" w:rsidP="00F81B4E">
      <w:pPr>
        <w:pStyle w:val="PargrafodaLista"/>
        <w:keepNext/>
        <w:keepLines/>
        <w:numPr>
          <w:ilvl w:val="1"/>
          <w:numId w:val="12"/>
        </w:numPr>
        <w:tabs>
          <w:tab w:val="left" w:pos="709"/>
        </w:tabs>
        <w:suppressAutoHyphens/>
        <w:spacing w:before="360" w:after="120"/>
        <w:jc w:val="both"/>
        <w:outlineLvl w:val="0"/>
        <w:rPr>
          <w:kern w:val="28"/>
          <w:sz w:val="24"/>
          <w:szCs w:val="24"/>
          <w:lang w:val="en-US" w:eastAsia="ru-RU"/>
        </w:rPr>
      </w:pPr>
      <w:ins w:id="360" w:author="thiago Pereira" w:date="2016-02-20T18:09:00Z">
        <w:r w:rsidRPr="00F81B4E">
          <w:rPr>
            <w:kern w:val="28"/>
            <w:sz w:val="24"/>
            <w:szCs w:val="24"/>
            <w:lang w:val="en-US" w:eastAsia="ru-RU"/>
          </w:rPr>
          <w:t>The current session is expired;</w:t>
        </w:r>
      </w:ins>
    </w:p>
    <w:p w:rsidR="00623A5C" w:rsidRDefault="00F533E9">
      <w:pPr>
        <w:pStyle w:val="PargrafodaLista"/>
        <w:keepNext/>
        <w:keepLines/>
        <w:numPr>
          <w:ilvl w:val="1"/>
          <w:numId w:val="12"/>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The hacker changes the device time to a valid period for the current session;</w:t>
      </w:r>
    </w:p>
    <w:p w:rsidR="00623A5C" w:rsidRDefault="00F533E9">
      <w:pPr>
        <w:pStyle w:val="PargrafodaLista"/>
        <w:keepNext/>
        <w:keepLines/>
        <w:numPr>
          <w:ilvl w:val="1"/>
          <w:numId w:val="12"/>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The hacker accesses the mobile client;</w:t>
      </w:r>
    </w:p>
    <w:p w:rsidR="00623A5C" w:rsidRDefault="00F533E9">
      <w:pPr>
        <w:pStyle w:val="PargrafodaLista"/>
        <w:keepNext/>
        <w:keepLines/>
        <w:numPr>
          <w:ilvl w:val="1"/>
          <w:numId w:val="12"/>
        </w:numPr>
        <w:tabs>
          <w:tab w:val="left" w:pos="709"/>
        </w:tabs>
        <w:suppressAutoHyphens/>
        <w:spacing w:before="360" w:after="120"/>
        <w:jc w:val="both"/>
        <w:outlineLvl w:val="0"/>
        <w:rPr>
          <w:kern w:val="28"/>
          <w:sz w:val="24"/>
          <w:szCs w:val="24"/>
          <w:lang w:val="en-US" w:eastAsia="ru-RU"/>
        </w:rPr>
      </w:pPr>
      <w:r w:rsidRPr="003159E9">
        <w:rPr>
          <w:kern w:val="28"/>
          <w:sz w:val="24"/>
          <w:szCs w:val="24"/>
          <w:lang w:val="en-US" w:eastAsia="ru-RU"/>
        </w:rPr>
        <w:t>The current session is valid;</w:t>
      </w:r>
    </w:p>
    <w:p w:rsidR="00623A5C" w:rsidRDefault="00F533E9">
      <w:pPr>
        <w:pStyle w:val="PargrafodaLista"/>
        <w:keepNext/>
        <w:keepLines/>
        <w:numPr>
          <w:ilvl w:val="1"/>
          <w:numId w:val="12"/>
        </w:numPr>
        <w:tabs>
          <w:tab w:val="left" w:pos="709"/>
        </w:tabs>
        <w:suppressAutoHyphens/>
        <w:spacing w:before="360" w:after="120"/>
        <w:jc w:val="both"/>
        <w:outlineLvl w:val="0"/>
        <w:rPr>
          <w:ins w:id="361" w:author="thiago Pereira" w:date="2016-02-20T18:09:00Z"/>
          <w:kern w:val="28"/>
          <w:sz w:val="24"/>
          <w:szCs w:val="24"/>
          <w:lang w:val="en-US" w:eastAsia="ru-RU"/>
        </w:rPr>
      </w:pPr>
      <w:r w:rsidRPr="003159E9">
        <w:rPr>
          <w:kern w:val="28"/>
          <w:sz w:val="24"/>
          <w:szCs w:val="24"/>
          <w:lang w:val="en-US" w:eastAsia="ru-RU"/>
        </w:rPr>
        <w:t xml:space="preserve">The hacker perform bulk operations during the valid </w:t>
      </w:r>
      <w:del w:id="362" w:author="thiago Pereira" w:date="2016-02-20T18:09:00Z">
        <w:r w:rsidRPr="003159E9" w:rsidDel="00A55732">
          <w:rPr>
            <w:kern w:val="28"/>
            <w:sz w:val="24"/>
            <w:szCs w:val="24"/>
            <w:lang w:val="en-US" w:eastAsia="ru-RU"/>
          </w:rPr>
          <w:delText>period</w:delText>
        </w:r>
      </w:del>
      <w:ins w:id="363" w:author="thiago Pereira" w:date="2016-02-20T18:09:00Z">
        <w:r w:rsidR="00A55732">
          <w:rPr>
            <w:kern w:val="28"/>
            <w:sz w:val="24"/>
            <w:szCs w:val="24"/>
            <w:lang w:val="en-US" w:eastAsia="ru-RU"/>
          </w:rPr>
          <w:t>session</w:t>
        </w:r>
      </w:ins>
      <w:r w:rsidRPr="003159E9">
        <w:rPr>
          <w:kern w:val="28"/>
          <w:sz w:val="24"/>
          <w:szCs w:val="24"/>
          <w:lang w:val="en-US" w:eastAsia="ru-RU"/>
        </w:rPr>
        <w:t>;</w:t>
      </w:r>
    </w:p>
    <w:p w:rsidR="00A55732" w:rsidDel="00A55732" w:rsidRDefault="00A55732">
      <w:pPr>
        <w:pStyle w:val="PargrafodaLista"/>
        <w:keepNext/>
        <w:keepLines/>
        <w:numPr>
          <w:ilvl w:val="1"/>
          <w:numId w:val="12"/>
        </w:numPr>
        <w:tabs>
          <w:tab w:val="left" w:pos="709"/>
        </w:tabs>
        <w:suppressAutoHyphens/>
        <w:spacing w:before="360" w:after="120"/>
        <w:jc w:val="both"/>
        <w:outlineLvl w:val="0"/>
        <w:rPr>
          <w:del w:id="364" w:author="thiago Pereira" w:date="2016-02-20T18:09:00Z"/>
          <w:kern w:val="28"/>
          <w:sz w:val="24"/>
          <w:szCs w:val="24"/>
          <w:lang w:val="en-US" w:eastAsia="ru-RU"/>
        </w:rPr>
      </w:pPr>
    </w:p>
    <w:p w:rsidR="00F533E9" w:rsidRDefault="00F533E9" w:rsidP="00287CAA">
      <w:pPr>
        <w:pStyle w:val="PargrafodaLista"/>
        <w:keepNext/>
        <w:keepLines/>
        <w:tabs>
          <w:tab w:val="left" w:pos="709"/>
        </w:tabs>
        <w:suppressAutoHyphens/>
        <w:spacing w:before="360" w:after="120"/>
        <w:ind w:left="1800"/>
        <w:jc w:val="both"/>
        <w:outlineLvl w:val="0"/>
        <w:rPr>
          <w:ins w:id="365" w:author="thiago Pereira" w:date="2016-02-20T18:08:00Z"/>
          <w:kern w:val="28"/>
          <w:sz w:val="24"/>
          <w:szCs w:val="24"/>
          <w:lang w:val="en-US" w:eastAsia="ru-RU"/>
        </w:rPr>
      </w:pPr>
      <w:r w:rsidRPr="003159E9">
        <w:rPr>
          <w:kern w:val="28"/>
          <w:sz w:val="24"/>
          <w:szCs w:val="24"/>
          <w:lang w:val="en-US" w:eastAsia="ru-RU"/>
        </w:rPr>
        <w:t xml:space="preserve">MOS </w:t>
      </w:r>
      <w:del w:id="366" w:author="thiago Pereira" w:date="2016-02-20T18:09:00Z">
        <w:r w:rsidRPr="003159E9" w:rsidDel="00A55732">
          <w:rPr>
            <w:kern w:val="28"/>
            <w:sz w:val="24"/>
            <w:szCs w:val="24"/>
            <w:lang w:val="en-US" w:eastAsia="ru-RU"/>
          </w:rPr>
          <w:delText xml:space="preserve">and </w:delText>
        </w:r>
      </w:del>
      <w:ins w:id="367" w:author="thiago Pereira" w:date="2016-02-20T18:09:00Z">
        <w:r w:rsidR="00A55732">
          <w:rPr>
            <w:kern w:val="28"/>
            <w:sz w:val="24"/>
            <w:szCs w:val="24"/>
            <w:lang w:val="en-US" w:eastAsia="ru-RU"/>
          </w:rPr>
          <w:t>based on</w:t>
        </w:r>
        <w:r w:rsidR="00A55732" w:rsidRPr="003159E9">
          <w:rPr>
            <w:kern w:val="28"/>
            <w:sz w:val="24"/>
            <w:szCs w:val="24"/>
            <w:lang w:val="en-US" w:eastAsia="ru-RU"/>
          </w:rPr>
          <w:t xml:space="preserve"> </w:t>
        </w:r>
      </w:ins>
      <w:r w:rsidRPr="003159E9">
        <w:rPr>
          <w:kern w:val="28"/>
          <w:sz w:val="24"/>
          <w:szCs w:val="24"/>
          <w:lang w:val="en-US" w:eastAsia="ru-RU"/>
        </w:rPr>
        <w:t xml:space="preserve">covariance analysis </w:t>
      </w:r>
      <w:ins w:id="368" w:author="thiago Pereira" w:date="2016-02-20T18:10:00Z">
        <w:r w:rsidR="00A55732">
          <w:rPr>
            <w:kern w:val="28"/>
            <w:sz w:val="24"/>
            <w:szCs w:val="24"/>
            <w:lang w:val="en-US" w:eastAsia="ru-RU"/>
          </w:rPr>
          <w:t xml:space="preserve">is applied to </w:t>
        </w:r>
        <w:r w:rsidR="00A55732" w:rsidRPr="003159E9">
          <w:rPr>
            <w:kern w:val="28"/>
            <w:sz w:val="24"/>
            <w:szCs w:val="24"/>
            <w:lang w:val="en-US" w:eastAsia="ru-RU"/>
          </w:rPr>
          <w:t xml:space="preserve">the </w:t>
        </w:r>
        <w:r w:rsidR="00A55732">
          <w:rPr>
            <w:kern w:val="28"/>
            <w:sz w:val="24"/>
            <w:szCs w:val="24"/>
            <w:lang w:val="en-US" w:eastAsia="ru-RU"/>
          </w:rPr>
          <w:t>matrix of</w:t>
        </w:r>
        <w:r w:rsidR="00A55732" w:rsidRPr="003159E9">
          <w:rPr>
            <w:kern w:val="28"/>
            <w:sz w:val="24"/>
            <w:szCs w:val="24"/>
            <w:lang w:val="en-US" w:eastAsia="ru-RU"/>
          </w:rPr>
          <w:t xml:space="preserve"> </w:t>
        </w:r>
      </w:ins>
      <w:del w:id="369" w:author="thiago Pereira" w:date="2016-02-20T18:10:00Z">
        <w:r w:rsidRPr="003159E9" w:rsidDel="00A55732">
          <w:rPr>
            <w:kern w:val="28"/>
            <w:sz w:val="24"/>
            <w:szCs w:val="24"/>
            <w:lang w:val="en-US" w:eastAsia="ru-RU"/>
          </w:rPr>
          <w:delText xml:space="preserve">of the </w:delText>
        </w:r>
      </w:del>
      <w:r w:rsidRPr="003159E9">
        <w:rPr>
          <w:kern w:val="28"/>
          <w:sz w:val="24"/>
          <w:szCs w:val="24"/>
          <w:lang w:val="en-US" w:eastAsia="ru-RU"/>
        </w:rPr>
        <w:t>number of file operations, grouped by the file system location over time</w:t>
      </w:r>
      <w:del w:id="370" w:author="thiago Pereira" w:date="2016-02-20T18:10:00Z">
        <w:r w:rsidRPr="003159E9" w:rsidDel="00A55732">
          <w:rPr>
            <w:kern w:val="28"/>
            <w:sz w:val="24"/>
            <w:szCs w:val="24"/>
            <w:lang w:val="en-US" w:eastAsia="ru-RU"/>
          </w:rPr>
          <w:delText>, indicate an anomalous behavior</w:delText>
        </w:r>
      </w:del>
      <w:r w:rsidRPr="003159E9">
        <w:rPr>
          <w:kern w:val="28"/>
          <w:sz w:val="24"/>
          <w:szCs w:val="24"/>
          <w:lang w:val="en-US" w:eastAsia="ru-RU"/>
        </w:rPr>
        <w:t>;</w:t>
      </w:r>
    </w:p>
    <w:p w:rsidR="00F81B4E" w:rsidRDefault="00F81B4E" w:rsidP="00F81B4E">
      <w:pPr>
        <w:pStyle w:val="PargrafodaLista"/>
        <w:keepNext/>
        <w:keepLines/>
        <w:numPr>
          <w:ilvl w:val="1"/>
          <w:numId w:val="12"/>
        </w:numPr>
        <w:tabs>
          <w:tab w:val="left" w:pos="709"/>
        </w:tabs>
        <w:suppressAutoHyphens/>
        <w:spacing w:before="360" w:after="120"/>
        <w:jc w:val="both"/>
        <w:outlineLvl w:val="0"/>
        <w:rPr>
          <w:ins w:id="371" w:author="thiago Pereira" w:date="2016-02-20T18:08:00Z"/>
          <w:kern w:val="28"/>
          <w:sz w:val="24"/>
          <w:szCs w:val="24"/>
          <w:lang w:val="en-US" w:eastAsia="ru-RU"/>
        </w:rPr>
      </w:pPr>
      <w:ins w:id="372" w:author="thiago Pereira" w:date="2016-02-20T18:08:00Z">
        <w:r>
          <w:rPr>
            <w:kern w:val="28"/>
            <w:sz w:val="24"/>
            <w:szCs w:val="24"/>
            <w:lang w:val="en-US" w:eastAsia="ru-RU"/>
          </w:rPr>
          <w:t xml:space="preserve">MOS </w:t>
        </w:r>
        <w:r w:rsidRPr="003159E9">
          <w:rPr>
            <w:kern w:val="28"/>
            <w:sz w:val="24"/>
            <w:szCs w:val="24"/>
            <w:lang w:val="en-US" w:eastAsia="ru-RU"/>
          </w:rPr>
          <w:t>indicate</w:t>
        </w:r>
        <w:r>
          <w:rPr>
            <w:kern w:val="28"/>
            <w:sz w:val="24"/>
            <w:szCs w:val="24"/>
            <w:lang w:val="en-US" w:eastAsia="ru-RU"/>
          </w:rPr>
          <w:t>s</w:t>
        </w:r>
        <w:r w:rsidRPr="003159E9">
          <w:rPr>
            <w:kern w:val="28"/>
            <w:sz w:val="24"/>
            <w:szCs w:val="24"/>
            <w:lang w:val="en-US" w:eastAsia="ru-RU"/>
          </w:rPr>
          <w:t xml:space="preserve"> </w:t>
        </w:r>
        <w:r>
          <w:rPr>
            <w:kern w:val="28"/>
            <w:sz w:val="24"/>
            <w:szCs w:val="24"/>
            <w:lang w:val="en-US" w:eastAsia="ru-RU"/>
          </w:rPr>
          <w:t>the number of time frames with</w:t>
        </w:r>
        <w:r w:rsidRPr="003159E9">
          <w:rPr>
            <w:kern w:val="28"/>
            <w:sz w:val="24"/>
            <w:szCs w:val="24"/>
            <w:lang w:val="en-US" w:eastAsia="ru-RU"/>
          </w:rPr>
          <w:t xml:space="preserve"> anomalous behavior;</w:t>
        </w:r>
      </w:ins>
    </w:p>
    <w:p w:rsidR="00F81B4E" w:rsidRPr="003159E9" w:rsidRDefault="00F81B4E" w:rsidP="00287CAA">
      <w:pPr>
        <w:pStyle w:val="PargrafodaLista"/>
        <w:keepNext/>
        <w:keepLines/>
        <w:tabs>
          <w:tab w:val="left" w:pos="709"/>
        </w:tabs>
        <w:suppressAutoHyphens/>
        <w:spacing w:before="360" w:after="120"/>
        <w:ind w:left="1800"/>
        <w:jc w:val="both"/>
        <w:outlineLvl w:val="0"/>
        <w:rPr>
          <w:sz w:val="24"/>
          <w:szCs w:val="24"/>
          <w:lang w:val="en-US"/>
        </w:rPr>
      </w:pPr>
    </w:p>
    <w:p w:rsidR="00F533E9" w:rsidRPr="003159E9" w:rsidRDefault="00F533E9" w:rsidP="00287CAA">
      <w:pPr>
        <w:rPr>
          <w:b/>
          <w:sz w:val="24"/>
          <w:szCs w:val="24"/>
          <w:lang w:val="en-US"/>
        </w:rPr>
      </w:pPr>
      <w:r w:rsidRPr="003159E9">
        <w:rPr>
          <w:b/>
          <w:sz w:val="24"/>
          <w:szCs w:val="24"/>
          <w:lang w:val="en-US"/>
        </w:rPr>
        <w:t>6.2. Complexity analysis</w:t>
      </w:r>
    </w:p>
    <w:p w:rsidR="00F533E9" w:rsidRPr="003159E9" w:rsidRDefault="00F533E9" w:rsidP="00287CAA">
      <w:pPr>
        <w:rPr>
          <w:i/>
          <w:sz w:val="24"/>
          <w:szCs w:val="24"/>
          <w:lang w:val="en-US"/>
        </w:rPr>
      </w:pPr>
    </w:p>
    <w:p w:rsidR="00F533E9" w:rsidRPr="003159E9" w:rsidRDefault="00F533E9" w:rsidP="00287CAA">
      <w:pPr>
        <w:rPr>
          <w:sz w:val="24"/>
          <w:szCs w:val="24"/>
          <w:lang w:val="en-US"/>
        </w:rPr>
      </w:pPr>
      <w:r>
        <w:rPr>
          <w:sz w:val="24"/>
          <w:szCs w:val="24"/>
          <w:lang w:val="en-US"/>
        </w:rPr>
        <w:t xml:space="preserve">The complexity analysis depends on the operation that the user and the mobile app perform in order to keep the device protected. </w:t>
      </w:r>
      <w:r w:rsidRPr="003159E9">
        <w:rPr>
          <w:sz w:val="24"/>
          <w:szCs w:val="24"/>
          <w:lang w:val="en-US"/>
        </w:rPr>
        <w:t xml:space="preserve">In the offline mode the client </w:t>
      </w:r>
      <w:r>
        <w:rPr>
          <w:sz w:val="24"/>
          <w:szCs w:val="24"/>
          <w:lang w:val="en-US"/>
        </w:rPr>
        <w:t xml:space="preserve">app performs the following </w:t>
      </w:r>
      <w:r w:rsidRPr="003159E9">
        <w:rPr>
          <w:sz w:val="24"/>
          <w:szCs w:val="24"/>
          <w:lang w:val="en-US"/>
        </w:rPr>
        <w:t>actions:</w:t>
      </w:r>
    </w:p>
    <w:p w:rsidR="00F533E9" w:rsidRPr="003159E9" w:rsidRDefault="00F533E9" w:rsidP="00287CAA">
      <w:pPr>
        <w:rPr>
          <w:sz w:val="24"/>
          <w:szCs w:val="24"/>
          <w:lang w:val="en-US"/>
        </w:rPr>
      </w:pPr>
    </w:p>
    <w:p w:rsidR="00AD4D89" w:rsidRDefault="00F533E9" w:rsidP="00F85E62">
      <w:pPr>
        <w:numPr>
          <w:ilvl w:val="0"/>
          <w:numId w:val="4"/>
        </w:numPr>
        <w:spacing w:after="200" w:line="276" w:lineRule="auto"/>
        <w:rPr>
          <w:sz w:val="24"/>
          <w:szCs w:val="24"/>
          <w:lang w:val="en-US"/>
        </w:rPr>
      </w:pPr>
      <w:r w:rsidRPr="003159E9">
        <w:rPr>
          <w:sz w:val="24"/>
          <w:szCs w:val="24"/>
          <w:lang w:val="en-US"/>
        </w:rPr>
        <w:t xml:space="preserve">Combine the PASS+PIN+TIME+DEV_PASS=KEY_SET_KEY    </w:t>
      </w:r>
      <w:r>
        <w:rPr>
          <w:sz w:val="24"/>
          <w:szCs w:val="24"/>
          <w:lang w:val="en-US"/>
        </w:rPr>
        <w:t>→</w:t>
      </w:r>
      <w:r w:rsidRPr="003159E9">
        <w:rPr>
          <w:sz w:val="24"/>
          <w:szCs w:val="24"/>
          <w:lang w:val="en-US"/>
        </w:rPr>
        <w:t xml:space="preserve">  SSS secret restoring</w:t>
      </w:r>
      <w:r>
        <w:rPr>
          <w:sz w:val="24"/>
          <w:szCs w:val="24"/>
          <w:lang w:val="en-US"/>
        </w:rPr>
        <w:t>;</w:t>
      </w:r>
    </w:p>
    <w:p w:rsidR="00AD4D89" w:rsidRDefault="00F533E9" w:rsidP="00F85E62">
      <w:pPr>
        <w:numPr>
          <w:ilvl w:val="0"/>
          <w:numId w:val="5"/>
        </w:numPr>
        <w:spacing w:after="200" w:line="276" w:lineRule="auto"/>
        <w:rPr>
          <w:sz w:val="24"/>
          <w:szCs w:val="24"/>
          <w:lang w:val="en-US"/>
        </w:rPr>
      </w:pPr>
      <w:r w:rsidRPr="003159E9">
        <w:rPr>
          <w:sz w:val="24"/>
          <w:szCs w:val="24"/>
          <w:lang w:val="en-US"/>
        </w:rPr>
        <w:t xml:space="preserve">Decrypt the KEY_SET with the KEY_SET_KEY </w:t>
      </w:r>
      <w:r>
        <w:rPr>
          <w:sz w:val="24"/>
          <w:szCs w:val="24"/>
          <w:lang w:val="en-US"/>
        </w:rPr>
        <w:t>→</w:t>
      </w:r>
      <w:r w:rsidRPr="003159E9">
        <w:rPr>
          <w:sz w:val="24"/>
          <w:szCs w:val="24"/>
          <w:lang w:val="en-US"/>
        </w:rPr>
        <w:t xml:space="preserve"> symmetric </w:t>
      </w:r>
      <w:r>
        <w:rPr>
          <w:sz w:val="24"/>
          <w:szCs w:val="24"/>
          <w:lang w:val="en-US"/>
        </w:rPr>
        <w:t xml:space="preserve">128/256 AES </w:t>
      </w:r>
      <w:r w:rsidRPr="003159E9">
        <w:rPr>
          <w:sz w:val="24"/>
          <w:szCs w:val="24"/>
          <w:lang w:val="en-US"/>
        </w:rPr>
        <w:t>decryption</w:t>
      </w:r>
      <w:r>
        <w:rPr>
          <w:sz w:val="24"/>
          <w:szCs w:val="24"/>
          <w:lang w:val="en-US"/>
        </w:rPr>
        <w:t>;</w:t>
      </w:r>
    </w:p>
    <w:p w:rsidR="00AD4D89" w:rsidRDefault="00F533E9" w:rsidP="00F85E62">
      <w:pPr>
        <w:numPr>
          <w:ilvl w:val="0"/>
          <w:numId w:val="5"/>
        </w:numPr>
        <w:spacing w:after="200" w:line="276" w:lineRule="auto"/>
        <w:rPr>
          <w:sz w:val="24"/>
          <w:szCs w:val="24"/>
          <w:lang w:val="en-US"/>
        </w:rPr>
      </w:pPr>
      <w:r w:rsidRPr="003159E9">
        <w:rPr>
          <w:sz w:val="24"/>
          <w:szCs w:val="24"/>
          <w:lang w:val="en-US"/>
        </w:rPr>
        <w:t xml:space="preserve">Select the SHARE_KEY from the KEY_SET </w:t>
      </w:r>
      <w:r>
        <w:rPr>
          <w:sz w:val="24"/>
          <w:szCs w:val="24"/>
          <w:lang w:val="en-US"/>
        </w:rPr>
        <w:t>→</w:t>
      </w:r>
      <w:r w:rsidRPr="003159E9">
        <w:rPr>
          <w:sz w:val="24"/>
          <w:szCs w:val="24"/>
          <w:lang w:val="en-US"/>
        </w:rPr>
        <w:t xml:space="preserve"> no calculation</w:t>
      </w:r>
      <w:r>
        <w:rPr>
          <w:sz w:val="24"/>
          <w:szCs w:val="24"/>
          <w:lang w:val="en-US"/>
        </w:rPr>
        <w:t>;</w:t>
      </w:r>
    </w:p>
    <w:p w:rsidR="00AD4D89" w:rsidRDefault="00F533E9" w:rsidP="00F85E62">
      <w:pPr>
        <w:numPr>
          <w:ilvl w:val="0"/>
          <w:numId w:val="5"/>
        </w:numPr>
        <w:spacing w:after="200" w:line="276" w:lineRule="auto"/>
        <w:rPr>
          <w:sz w:val="24"/>
          <w:szCs w:val="24"/>
          <w:lang w:val="en-US"/>
        </w:rPr>
      </w:pPr>
      <w:r w:rsidRPr="003159E9">
        <w:rPr>
          <w:sz w:val="24"/>
          <w:szCs w:val="24"/>
          <w:lang w:val="en-US"/>
        </w:rPr>
        <w:t xml:space="preserve">Decrypt the FILE_KEY with the SHARE_KEY  </w:t>
      </w:r>
      <w:r>
        <w:rPr>
          <w:sz w:val="24"/>
          <w:szCs w:val="24"/>
          <w:lang w:val="en-US"/>
        </w:rPr>
        <w:t>→</w:t>
      </w:r>
      <w:r w:rsidRPr="003159E9">
        <w:rPr>
          <w:sz w:val="24"/>
          <w:szCs w:val="24"/>
          <w:lang w:val="en-US"/>
        </w:rPr>
        <w:t xml:space="preserve"> ABE decryption</w:t>
      </w:r>
      <w:r>
        <w:rPr>
          <w:sz w:val="24"/>
          <w:szCs w:val="24"/>
          <w:lang w:val="en-US"/>
        </w:rPr>
        <w:t>;</w:t>
      </w:r>
    </w:p>
    <w:p w:rsidR="00AD4D89" w:rsidRDefault="00F533E9" w:rsidP="00F85E62">
      <w:pPr>
        <w:numPr>
          <w:ilvl w:val="0"/>
          <w:numId w:val="5"/>
        </w:numPr>
        <w:spacing w:after="200" w:line="276" w:lineRule="auto"/>
        <w:rPr>
          <w:sz w:val="24"/>
          <w:szCs w:val="24"/>
          <w:lang w:val="en-US"/>
        </w:rPr>
      </w:pPr>
      <w:r w:rsidRPr="003159E9">
        <w:rPr>
          <w:sz w:val="24"/>
          <w:szCs w:val="24"/>
          <w:lang w:val="en-US"/>
        </w:rPr>
        <w:t xml:space="preserve">Decrypt the file with the FILE_KEY </w:t>
      </w:r>
      <w:r>
        <w:rPr>
          <w:sz w:val="24"/>
          <w:szCs w:val="24"/>
          <w:lang w:val="en-US"/>
        </w:rPr>
        <w:t>→</w:t>
      </w:r>
      <w:r w:rsidRPr="003159E9">
        <w:rPr>
          <w:sz w:val="24"/>
          <w:szCs w:val="24"/>
          <w:lang w:val="en-US"/>
        </w:rPr>
        <w:t xml:space="preserve">symmetric </w:t>
      </w:r>
      <w:r>
        <w:rPr>
          <w:sz w:val="24"/>
          <w:szCs w:val="24"/>
          <w:lang w:val="en-US"/>
        </w:rPr>
        <w:t xml:space="preserve">128/256 </w:t>
      </w:r>
      <w:r w:rsidRPr="003159E9">
        <w:rPr>
          <w:sz w:val="24"/>
          <w:szCs w:val="24"/>
          <w:lang w:val="en-US"/>
        </w:rPr>
        <w:t xml:space="preserve">AES </w:t>
      </w:r>
      <w:proofErr w:type="spellStart"/>
      <w:r w:rsidRPr="003159E9">
        <w:rPr>
          <w:sz w:val="24"/>
          <w:szCs w:val="24"/>
          <w:lang w:val="en-US"/>
        </w:rPr>
        <w:t>d</w:t>
      </w:r>
      <w:r>
        <w:rPr>
          <w:sz w:val="24"/>
          <w:szCs w:val="24"/>
          <w:lang w:val="en-US"/>
        </w:rPr>
        <w:t>→</w:t>
      </w:r>
      <w:r w:rsidRPr="003159E9">
        <w:rPr>
          <w:sz w:val="24"/>
          <w:szCs w:val="24"/>
          <w:lang w:val="en-US"/>
        </w:rPr>
        <w:t>ecryption</w:t>
      </w:r>
      <w:proofErr w:type="spellEnd"/>
      <w:r>
        <w:rPr>
          <w:sz w:val="24"/>
          <w:szCs w:val="24"/>
          <w:lang w:val="en-US"/>
        </w:rPr>
        <w:t>;</w:t>
      </w:r>
    </w:p>
    <w:p w:rsidR="00AD4D89" w:rsidRDefault="00F533E9" w:rsidP="00F85E62">
      <w:pPr>
        <w:numPr>
          <w:ilvl w:val="0"/>
          <w:numId w:val="5"/>
        </w:numPr>
        <w:spacing w:after="200" w:line="276" w:lineRule="auto"/>
        <w:rPr>
          <w:sz w:val="24"/>
          <w:szCs w:val="24"/>
          <w:lang w:val="en-US"/>
        </w:rPr>
      </w:pPr>
      <w:r w:rsidRPr="003159E9">
        <w:rPr>
          <w:sz w:val="24"/>
          <w:szCs w:val="24"/>
          <w:lang w:val="en-US"/>
        </w:rPr>
        <w:t xml:space="preserve">Modify the TIME periodically </w:t>
      </w:r>
      <w:r>
        <w:rPr>
          <w:sz w:val="24"/>
          <w:szCs w:val="24"/>
          <w:lang w:val="en-US"/>
        </w:rPr>
        <w:t>→</w:t>
      </w:r>
      <w:r w:rsidRPr="003159E9">
        <w:rPr>
          <w:sz w:val="24"/>
          <w:szCs w:val="24"/>
          <w:lang w:val="en-US"/>
        </w:rPr>
        <w:t xml:space="preserve"> timer</w:t>
      </w:r>
      <w:r>
        <w:rPr>
          <w:sz w:val="24"/>
          <w:szCs w:val="24"/>
          <w:lang w:val="en-US"/>
        </w:rPr>
        <w:t>;</w:t>
      </w:r>
    </w:p>
    <w:p w:rsidR="00AD4D89" w:rsidRDefault="00F533E9" w:rsidP="00F85E62">
      <w:pPr>
        <w:numPr>
          <w:ilvl w:val="0"/>
          <w:numId w:val="5"/>
        </w:numPr>
        <w:spacing w:after="200" w:line="276" w:lineRule="auto"/>
        <w:rPr>
          <w:sz w:val="24"/>
          <w:szCs w:val="24"/>
          <w:lang w:val="en-US"/>
        </w:rPr>
      </w:pPr>
      <w:r w:rsidRPr="003159E9">
        <w:rPr>
          <w:sz w:val="24"/>
          <w:szCs w:val="24"/>
          <w:lang w:val="en-US"/>
        </w:rPr>
        <w:t xml:space="preserve">Count the tries within the TIME </w:t>
      </w:r>
      <w:r>
        <w:rPr>
          <w:sz w:val="24"/>
          <w:szCs w:val="24"/>
          <w:lang w:val="en-US"/>
        </w:rPr>
        <w:t>→</w:t>
      </w:r>
      <w:r w:rsidRPr="003159E9">
        <w:rPr>
          <w:sz w:val="24"/>
          <w:szCs w:val="24"/>
          <w:lang w:val="en-US"/>
        </w:rPr>
        <w:t>count</w:t>
      </w:r>
      <w:r>
        <w:rPr>
          <w:sz w:val="24"/>
          <w:szCs w:val="24"/>
          <w:lang w:val="en-US"/>
        </w:rPr>
        <w:t>;</w:t>
      </w:r>
    </w:p>
    <w:p w:rsidR="00AD4D89" w:rsidRDefault="00F533E9" w:rsidP="00F85E62">
      <w:pPr>
        <w:numPr>
          <w:ilvl w:val="0"/>
          <w:numId w:val="5"/>
        </w:numPr>
        <w:spacing w:after="200" w:line="276" w:lineRule="auto"/>
        <w:rPr>
          <w:sz w:val="24"/>
          <w:szCs w:val="24"/>
          <w:lang w:val="en-US"/>
        </w:rPr>
      </w:pPr>
      <w:r w:rsidRPr="003159E9">
        <w:rPr>
          <w:sz w:val="24"/>
          <w:szCs w:val="24"/>
          <w:lang w:val="en-US"/>
        </w:rPr>
        <w:t>Modify or delete PUBLIC_SHARE_KEY</w:t>
      </w:r>
      <w:r>
        <w:rPr>
          <w:sz w:val="24"/>
          <w:szCs w:val="24"/>
          <w:lang w:val="en-US"/>
        </w:rPr>
        <w:t>→ no calculation;</w:t>
      </w:r>
    </w:p>
    <w:p w:rsidR="00AD4D89" w:rsidRDefault="00F533E9" w:rsidP="00F85E62">
      <w:pPr>
        <w:numPr>
          <w:ilvl w:val="0"/>
          <w:numId w:val="5"/>
        </w:numPr>
        <w:spacing w:after="200" w:line="276" w:lineRule="auto"/>
        <w:rPr>
          <w:sz w:val="24"/>
          <w:szCs w:val="24"/>
          <w:highlight w:val="yellow"/>
          <w:lang w:val="en-US"/>
        </w:rPr>
      </w:pPr>
      <w:r w:rsidRPr="00281A4A">
        <w:rPr>
          <w:sz w:val="24"/>
          <w:szCs w:val="24"/>
          <w:highlight w:val="yellow"/>
          <w:lang w:val="en-US"/>
        </w:rPr>
        <w:t xml:space="preserve">Analyzes the log data and deletes the files when necessary </w:t>
      </w:r>
      <w:ins w:id="373" w:author="thiago Pereira" w:date="2016-02-27T10:28:00Z">
        <w:r w:rsidR="00DA4BD7">
          <w:rPr>
            <w:sz w:val="24"/>
            <w:szCs w:val="24"/>
            <w:lang w:val="en-US"/>
          </w:rPr>
          <w:t>→</w:t>
        </w:r>
        <w:r w:rsidR="00DA4BD7">
          <w:rPr>
            <w:sz w:val="24"/>
            <w:szCs w:val="24"/>
            <w:lang w:val="en-US"/>
          </w:rPr>
          <w:t xml:space="preserve"> </w:t>
        </w:r>
      </w:ins>
      <w:del w:id="374" w:author="thiago Pereira" w:date="2016-02-27T10:28:00Z">
        <w:r w:rsidRPr="00281A4A" w:rsidDel="00DA4BD7">
          <w:rPr>
            <w:sz w:val="24"/>
            <w:szCs w:val="24"/>
            <w:highlight w:val="yellow"/>
            <w:lang w:val="en-US"/>
          </w:rPr>
          <w:delText xml:space="preserve">-------------------- </w:delText>
        </w:r>
        <w:commentRangeStart w:id="375"/>
        <w:commentRangeStart w:id="376"/>
        <w:r w:rsidRPr="00281A4A" w:rsidDel="00DA4BD7">
          <w:rPr>
            <w:sz w:val="24"/>
            <w:szCs w:val="24"/>
            <w:highlight w:val="yellow"/>
            <w:lang w:val="en-US"/>
          </w:rPr>
          <w:delText>TODO</w:delText>
        </w:r>
        <w:commentRangeEnd w:id="375"/>
        <w:r w:rsidR="00F85E62" w:rsidDel="00DA4BD7">
          <w:rPr>
            <w:rStyle w:val="Refdecomentrio"/>
          </w:rPr>
          <w:commentReference w:id="375"/>
        </w:r>
      </w:del>
      <w:ins w:id="377" w:author="thiago Pereira" w:date="2016-02-27T10:29:00Z">
        <w:r w:rsidR="00DA4BD7">
          <w:rPr>
            <w:sz w:val="24"/>
            <w:szCs w:val="24"/>
            <w:highlight w:val="yellow"/>
            <w:lang w:val="en-US"/>
          </w:rPr>
          <w:t>d</w:t>
        </w:r>
      </w:ins>
      <w:ins w:id="378" w:author="thiago Pereira" w:date="2016-02-27T10:28:00Z">
        <w:r w:rsidR="00DA4BD7">
          <w:rPr>
            <w:sz w:val="24"/>
            <w:szCs w:val="24"/>
            <w:highlight w:val="yellow"/>
            <w:lang w:val="en-US"/>
          </w:rPr>
          <w:t>at</w:t>
        </w:r>
      </w:ins>
      <w:ins w:id="379" w:author="thiago Pereira" w:date="2016-02-27T10:29:00Z">
        <w:r w:rsidR="00DA4BD7">
          <w:rPr>
            <w:sz w:val="24"/>
            <w:szCs w:val="24"/>
            <w:highlight w:val="yellow"/>
            <w:lang w:val="en-US"/>
          </w:rPr>
          <w:t xml:space="preserve">a </w:t>
        </w:r>
      </w:ins>
      <w:commentRangeEnd w:id="376"/>
      <w:ins w:id="380" w:author="thiago Pereira" w:date="2016-02-27T10:32:00Z">
        <w:r w:rsidR="00DA4BD7">
          <w:rPr>
            <w:rStyle w:val="Refdecomentrio"/>
          </w:rPr>
          <w:commentReference w:id="376"/>
        </w:r>
      </w:ins>
      <w:ins w:id="381" w:author="thiago Pereira" w:date="2016-02-27T10:29:00Z">
        <w:r w:rsidR="00DA4BD7">
          <w:rPr>
            <w:sz w:val="24"/>
            <w:szCs w:val="24"/>
            <w:highlight w:val="yellow"/>
            <w:lang w:val="en-US"/>
          </w:rPr>
          <w:t xml:space="preserve">parsing, data modeling, </w:t>
        </w:r>
      </w:ins>
      <w:ins w:id="382" w:author="thiago Pereira" w:date="2016-02-27T10:30:00Z">
        <w:r w:rsidR="00DA4BD7">
          <w:rPr>
            <w:sz w:val="24"/>
            <w:szCs w:val="24"/>
            <w:highlight w:val="yellow"/>
            <w:lang w:val="en-US"/>
          </w:rPr>
          <w:t>eigenvalue calculation</w:t>
        </w:r>
      </w:ins>
      <w:ins w:id="383" w:author="thiago Pereira" w:date="2016-02-27T10:32:00Z">
        <w:r w:rsidR="00DA4BD7">
          <w:rPr>
            <w:sz w:val="24"/>
            <w:szCs w:val="24"/>
            <w:highlight w:val="yellow"/>
            <w:lang w:val="en-US"/>
          </w:rPr>
          <w:t xml:space="preserve"> and</w:t>
        </w:r>
      </w:ins>
      <w:ins w:id="384" w:author="thiago Pereira" w:date="2016-02-27T10:30:00Z">
        <w:r w:rsidR="00DA4BD7">
          <w:rPr>
            <w:sz w:val="24"/>
            <w:szCs w:val="24"/>
            <w:highlight w:val="yellow"/>
            <w:lang w:val="en-US"/>
          </w:rPr>
          <w:t xml:space="preserve"> MOS calculation.</w:t>
        </w:r>
      </w:ins>
    </w:p>
    <w:p w:rsidR="00F533E9" w:rsidRPr="003159E9" w:rsidRDefault="00F533E9" w:rsidP="00281A4A">
      <w:pPr>
        <w:jc w:val="both"/>
        <w:rPr>
          <w:sz w:val="24"/>
          <w:szCs w:val="24"/>
          <w:lang w:val="en-US"/>
        </w:rPr>
      </w:pPr>
      <w:r>
        <w:rPr>
          <w:sz w:val="24"/>
          <w:szCs w:val="24"/>
          <w:lang w:val="en-US"/>
        </w:rPr>
        <w:t>It is easy to check</w:t>
      </w:r>
      <w:r w:rsidRPr="003159E9">
        <w:rPr>
          <w:sz w:val="24"/>
          <w:szCs w:val="24"/>
          <w:lang w:val="en-US"/>
        </w:rPr>
        <w:t xml:space="preserve"> that </w:t>
      </w:r>
      <w:r>
        <w:rPr>
          <w:sz w:val="24"/>
          <w:szCs w:val="24"/>
          <w:lang w:val="en-US"/>
        </w:rPr>
        <w:t xml:space="preserve">in the offline mode </w:t>
      </w:r>
      <w:r w:rsidRPr="003159E9">
        <w:rPr>
          <w:sz w:val="24"/>
          <w:szCs w:val="24"/>
          <w:lang w:val="en-US"/>
        </w:rPr>
        <w:t>the client</w:t>
      </w:r>
      <w:r>
        <w:rPr>
          <w:sz w:val="24"/>
          <w:szCs w:val="24"/>
          <w:lang w:val="en-US"/>
        </w:rPr>
        <w:t xml:space="preserve"> app</w:t>
      </w:r>
      <w:r w:rsidRPr="003159E9">
        <w:rPr>
          <w:sz w:val="24"/>
          <w:szCs w:val="24"/>
          <w:lang w:val="en-US"/>
        </w:rPr>
        <w:t xml:space="preserve"> does not perform complex calculations and does not use </w:t>
      </w:r>
      <w:r>
        <w:rPr>
          <w:sz w:val="24"/>
          <w:szCs w:val="24"/>
          <w:lang w:val="en-US"/>
        </w:rPr>
        <w:t>the</w:t>
      </w:r>
      <w:r w:rsidRPr="003159E9">
        <w:rPr>
          <w:sz w:val="24"/>
          <w:szCs w:val="24"/>
          <w:lang w:val="en-US"/>
        </w:rPr>
        <w:t xml:space="preserve"> resources</w:t>
      </w:r>
      <w:r>
        <w:rPr>
          <w:sz w:val="24"/>
          <w:szCs w:val="24"/>
          <w:lang w:val="en-US"/>
        </w:rPr>
        <w:t xml:space="preserve"> extensively</w:t>
      </w:r>
      <w:r w:rsidRPr="003159E9">
        <w:rPr>
          <w:sz w:val="24"/>
          <w:szCs w:val="24"/>
          <w:lang w:val="en-US"/>
        </w:rPr>
        <w:t xml:space="preserve"> due to the fact that the initial key is shared and the client</w:t>
      </w:r>
      <w:r>
        <w:rPr>
          <w:sz w:val="24"/>
          <w:szCs w:val="24"/>
          <w:lang w:val="en-US"/>
        </w:rPr>
        <w:t xml:space="preserve"> app only</w:t>
      </w:r>
      <w:r w:rsidRPr="003159E9">
        <w:rPr>
          <w:sz w:val="24"/>
          <w:szCs w:val="24"/>
          <w:lang w:val="en-US"/>
        </w:rPr>
        <w:t xml:space="preserve"> performs decryption, which is not a time-consuming operation. </w:t>
      </w:r>
      <w:r>
        <w:rPr>
          <w:sz w:val="24"/>
          <w:szCs w:val="24"/>
          <w:lang w:val="en-US"/>
        </w:rPr>
        <w:t>Thus, t</w:t>
      </w:r>
      <w:r w:rsidRPr="003159E9">
        <w:rPr>
          <w:sz w:val="24"/>
          <w:szCs w:val="24"/>
          <w:lang w:val="en-US"/>
        </w:rPr>
        <w:t xml:space="preserve">he proposal supports the concept of the light-weighted client, i.e. the most consuming operations are ABE and AES decryption. </w:t>
      </w:r>
    </w:p>
    <w:p w:rsidR="00F533E9" w:rsidRPr="003159E9" w:rsidRDefault="00F533E9" w:rsidP="00281A4A">
      <w:pPr>
        <w:jc w:val="both"/>
        <w:rPr>
          <w:sz w:val="24"/>
          <w:szCs w:val="24"/>
          <w:lang w:val="en-US"/>
        </w:rPr>
      </w:pPr>
    </w:p>
    <w:p w:rsidR="00F533E9" w:rsidRPr="003159E9" w:rsidRDefault="00F533E9" w:rsidP="00281A4A">
      <w:pPr>
        <w:jc w:val="both"/>
        <w:rPr>
          <w:sz w:val="24"/>
          <w:szCs w:val="24"/>
          <w:lang w:val="en-US"/>
        </w:rPr>
      </w:pPr>
      <w:r>
        <w:rPr>
          <w:sz w:val="24"/>
          <w:szCs w:val="24"/>
          <w:lang w:val="en-US"/>
        </w:rPr>
        <w:t>Similarly, i</w:t>
      </w:r>
      <w:r w:rsidRPr="003159E9">
        <w:rPr>
          <w:sz w:val="24"/>
          <w:szCs w:val="24"/>
          <w:lang w:val="en-US"/>
        </w:rPr>
        <w:t xml:space="preserve">n the online mode the client </w:t>
      </w:r>
      <w:r>
        <w:rPr>
          <w:sz w:val="24"/>
          <w:szCs w:val="24"/>
          <w:lang w:val="en-US"/>
        </w:rPr>
        <w:t xml:space="preserve">app </w:t>
      </w:r>
      <w:r w:rsidRPr="003159E9">
        <w:rPr>
          <w:sz w:val="24"/>
          <w:szCs w:val="24"/>
          <w:lang w:val="en-US"/>
        </w:rPr>
        <w:t>does not perform resource-consuming operations apart from J-PAKE</w:t>
      </w:r>
      <w:r>
        <w:rPr>
          <w:sz w:val="24"/>
          <w:szCs w:val="24"/>
          <w:lang w:val="en-US"/>
        </w:rPr>
        <w:t xml:space="preserve"> construction</w:t>
      </w:r>
      <w:r w:rsidRPr="003159E9">
        <w:rPr>
          <w:sz w:val="24"/>
          <w:szCs w:val="24"/>
          <w:lang w:val="en-US"/>
        </w:rPr>
        <w:t xml:space="preserve"> </w:t>
      </w:r>
      <w:r>
        <w:rPr>
          <w:sz w:val="24"/>
          <w:szCs w:val="24"/>
          <w:lang w:val="en-US"/>
        </w:rPr>
        <w:t>which is used</w:t>
      </w:r>
      <w:r w:rsidRPr="003159E9">
        <w:rPr>
          <w:sz w:val="24"/>
          <w:szCs w:val="24"/>
          <w:lang w:val="en-US"/>
        </w:rPr>
        <w:t xml:space="preserve"> to </w:t>
      </w:r>
      <w:r>
        <w:rPr>
          <w:sz w:val="24"/>
          <w:szCs w:val="24"/>
          <w:lang w:val="en-US"/>
        </w:rPr>
        <w:t>renew the user/app</w:t>
      </w:r>
      <w:r w:rsidRPr="003159E9">
        <w:rPr>
          <w:sz w:val="24"/>
          <w:szCs w:val="24"/>
          <w:lang w:val="en-US"/>
        </w:rPr>
        <w:t xml:space="preserve"> master key (DEV_PASS):</w:t>
      </w:r>
    </w:p>
    <w:p w:rsidR="00F533E9" w:rsidRPr="003159E9" w:rsidRDefault="00F533E9" w:rsidP="00281A4A">
      <w:pPr>
        <w:jc w:val="both"/>
        <w:rPr>
          <w:sz w:val="24"/>
          <w:szCs w:val="24"/>
          <w:lang w:val="en-US"/>
        </w:rPr>
      </w:pPr>
    </w:p>
    <w:p w:rsidR="00AD4D89" w:rsidRDefault="00F533E9" w:rsidP="00F85E62">
      <w:pPr>
        <w:pStyle w:val="PargrafodaLista"/>
        <w:numPr>
          <w:ilvl w:val="0"/>
          <w:numId w:val="10"/>
        </w:numPr>
        <w:rPr>
          <w:sz w:val="24"/>
          <w:szCs w:val="24"/>
          <w:lang w:val="en-US"/>
        </w:rPr>
      </w:pPr>
      <w:r w:rsidRPr="003159E9">
        <w:rPr>
          <w:sz w:val="24"/>
          <w:szCs w:val="24"/>
          <w:lang w:val="en-US"/>
        </w:rPr>
        <w:t xml:space="preserve">Generates keys for J-PAKE </w:t>
      </w:r>
      <w:r>
        <w:rPr>
          <w:sz w:val="24"/>
          <w:szCs w:val="24"/>
          <w:lang w:val="en-US"/>
        </w:rPr>
        <w:t>→</w:t>
      </w:r>
      <w:r w:rsidRPr="003159E9">
        <w:rPr>
          <w:sz w:val="24"/>
          <w:szCs w:val="24"/>
          <w:lang w:val="en-US"/>
        </w:rPr>
        <w:t xml:space="preserve"> this </w:t>
      </w:r>
      <w:r>
        <w:rPr>
          <w:sz w:val="24"/>
          <w:szCs w:val="24"/>
          <w:lang w:val="en-US"/>
        </w:rPr>
        <w:t>can be</w:t>
      </w:r>
      <w:r w:rsidRPr="003159E9">
        <w:rPr>
          <w:sz w:val="24"/>
          <w:szCs w:val="24"/>
          <w:lang w:val="en-US"/>
        </w:rPr>
        <w:t xml:space="preserve"> a </w:t>
      </w:r>
      <w:r>
        <w:rPr>
          <w:sz w:val="24"/>
          <w:szCs w:val="24"/>
          <w:lang w:val="en-US"/>
        </w:rPr>
        <w:t>resource-</w:t>
      </w:r>
      <w:r w:rsidRPr="003159E9">
        <w:rPr>
          <w:sz w:val="24"/>
          <w:szCs w:val="24"/>
          <w:lang w:val="en-US"/>
        </w:rPr>
        <w:t>consuming operation. I</w:t>
      </w:r>
      <w:r>
        <w:rPr>
          <w:sz w:val="24"/>
          <w:szCs w:val="24"/>
          <w:lang w:val="en-US"/>
        </w:rPr>
        <w:t>n</w:t>
      </w:r>
      <w:r w:rsidRPr="003159E9">
        <w:rPr>
          <w:sz w:val="24"/>
          <w:szCs w:val="24"/>
          <w:lang w:val="en-US"/>
        </w:rPr>
        <w:t xml:space="preserve"> the future we suggest to replace J-PAKE with SIS-based PKE [</w:t>
      </w:r>
      <w:r w:rsidR="002411D4">
        <w:rPr>
          <w:sz w:val="24"/>
          <w:szCs w:val="24"/>
          <w:lang w:val="en-US"/>
        </w:rPr>
        <w:t>22</w:t>
      </w:r>
      <w:r>
        <w:rPr>
          <w:sz w:val="24"/>
          <w:szCs w:val="24"/>
          <w:lang w:val="en-US"/>
        </w:rPr>
        <w:t xml:space="preserve">, </w:t>
      </w:r>
      <w:r w:rsidR="002411D4">
        <w:rPr>
          <w:sz w:val="24"/>
          <w:szCs w:val="24"/>
          <w:lang w:val="en-US"/>
        </w:rPr>
        <w:t>23</w:t>
      </w:r>
      <w:r w:rsidRPr="003159E9">
        <w:rPr>
          <w:sz w:val="24"/>
          <w:szCs w:val="24"/>
          <w:lang w:val="en-US"/>
        </w:rPr>
        <w:t>]</w:t>
      </w:r>
      <w:r>
        <w:rPr>
          <w:sz w:val="24"/>
          <w:szCs w:val="24"/>
          <w:lang w:val="en-US"/>
        </w:rPr>
        <w:t>;</w:t>
      </w:r>
    </w:p>
    <w:p w:rsidR="00AD4D89" w:rsidRDefault="00F533E9" w:rsidP="00F85E62">
      <w:pPr>
        <w:pStyle w:val="PargrafodaLista"/>
        <w:numPr>
          <w:ilvl w:val="0"/>
          <w:numId w:val="10"/>
        </w:numPr>
        <w:rPr>
          <w:sz w:val="24"/>
          <w:szCs w:val="24"/>
          <w:lang w:val="en-US"/>
        </w:rPr>
      </w:pPr>
      <w:r w:rsidRPr="003159E9">
        <w:rPr>
          <w:sz w:val="24"/>
          <w:szCs w:val="24"/>
          <w:lang w:val="en-US"/>
        </w:rPr>
        <w:t>Sends and receives data in the clear</w:t>
      </w:r>
      <w:r>
        <w:rPr>
          <w:sz w:val="24"/>
          <w:szCs w:val="24"/>
          <w:lang w:val="en-US"/>
        </w:rPr>
        <w:t>;</w:t>
      </w:r>
    </w:p>
    <w:p w:rsidR="00AD4D89" w:rsidRDefault="00F533E9" w:rsidP="00F85E62">
      <w:pPr>
        <w:pStyle w:val="PargrafodaLista"/>
        <w:numPr>
          <w:ilvl w:val="0"/>
          <w:numId w:val="10"/>
        </w:numPr>
        <w:rPr>
          <w:sz w:val="24"/>
          <w:szCs w:val="24"/>
          <w:lang w:val="en-US"/>
        </w:rPr>
      </w:pPr>
      <w:r w:rsidRPr="003159E9">
        <w:rPr>
          <w:sz w:val="24"/>
          <w:szCs w:val="24"/>
          <w:lang w:val="en-US"/>
        </w:rPr>
        <w:t>Performs operations 1)-</w:t>
      </w:r>
      <w:r>
        <w:rPr>
          <w:sz w:val="24"/>
          <w:szCs w:val="24"/>
          <w:lang w:val="en-US"/>
        </w:rPr>
        <w:t>7)</w:t>
      </w:r>
    </w:p>
    <w:p w:rsidR="00AD4D89" w:rsidRDefault="00F533E9" w:rsidP="00F85E62">
      <w:pPr>
        <w:pStyle w:val="PargrafodaLista"/>
        <w:numPr>
          <w:ilvl w:val="0"/>
          <w:numId w:val="10"/>
        </w:numPr>
        <w:rPr>
          <w:sz w:val="24"/>
          <w:szCs w:val="24"/>
          <w:lang w:val="en-US"/>
        </w:rPr>
      </w:pPr>
      <w:r w:rsidRPr="0064529E">
        <w:rPr>
          <w:sz w:val="24"/>
          <w:szCs w:val="24"/>
          <w:highlight w:val="yellow"/>
          <w:lang w:val="en-US"/>
        </w:rPr>
        <w:t>Analyses and sends the log data ------- TODO.</w:t>
      </w:r>
    </w:p>
    <w:p w:rsidR="00F533E9" w:rsidRDefault="00F533E9" w:rsidP="0064529E">
      <w:pPr>
        <w:pStyle w:val="PargrafodaLista"/>
        <w:rPr>
          <w:sz w:val="24"/>
          <w:szCs w:val="24"/>
          <w:lang w:val="en-US"/>
        </w:rPr>
      </w:pPr>
    </w:p>
    <w:p w:rsidR="00F533E9" w:rsidRDefault="00F533E9" w:rsidP="009400B2">
      <w:pPr>
        <w:pStyle w:val="PargrafodaLista"/>
        <w:rPr>
          <w:kern w:val="28"/>
          <w:sz w:val="24"/>
          <w:szCs w:val="24"/>
          <w:lang w:val="en-US" w:eastAsia="ru-RU"/>
        </w:rPr>
      </w:pPr>
      <w:r w:rsidRPr="0064529E">
        <w:rPr>
          <w:kern w:val="28"/>
          <w:sz w:val="24"/>
          <w:szCs w:val="24"/>
          <w:lang w:val="en-US" w:eastAsia="ru-RU"/>
        </w:rPr>
        <w:t xml:space="preserve">The proposed concept of mobile client security has been implemented in the </w:t>
      </w:r>
      <w:proofErr w:type="spellStart"/>
      <w:r w:rsidRPr="0064529E">
        <w:rPr>
          <w:kern w:val="28"/>
          <w:sz w:val="24"/>
          <w:szCs w:val="24"/>
          <w:lang w:val="en-US" w:eastAsia="ru-RU"/>
        </w:rPr>
        <w:t>Storgrid</w:t>
      </w:r>
      <w:proofErr w:type="spellEnd"/>
      <w:r w:rsidRPr="0064529E">
        <w:rPr>
          <w:kern w:val="28"/>
          <w:sz w:val="24"/>
          <w:szCs w:val="24"/>
          <w:lang w:val="en-US" w:eastAsia="ru-RU"/>
        </w:rPr>
        <w:t xml:space="preserve"> protected cloud environment</w:t>
      </w:r>
      <w:r>
        <w:rPr>
          <w:kern w:val="28"/>
          <w:sz w:val="24"/>
          <w:szCs w:val="24"/>
          <w:lang w:val="en-US" w:eastAsia="ru-RU"/>
        </w:rPr>
        <w:t xml:space="preserve"> (www.storgrid.com)</w:t>
      </w:r>
      <w:r w:rsidRPr="0064529E">
        <w:rPr>
          <w:kern w:val="28"/>
          <w:sz w:val="24"/>
          <w:szCs w:val="24"/>
          <w:lang w:val="en-US" w:eastAsia="ru-RU"/>
        </w:rPr>
        <w:t>. T</w:t>
      </w:r>
      <w:r>
        <w:rPr>
          <w:kern w:val="28"/>
          <w:sz w:val="24"/>
          <w:szCs w:val="24"/>
          <w:lang w:val="en-US" w:eastAsia="ru-RU"/>
        </w:rPr>
        <w:t>herefore, the</w:t>
      </w:r>
      <w:r w:rsidRPr="0064529E">
        <w:rPr>
          <w:kern w:val="28"/>
          <w:sz w:val="24"/>
          <w:szCs w:val="24"/>
          <w:lang w:val="en-US" w:eastAsia="ru-RU"/>
        </w:rPr>
        <w:t xml:space="preserve"> approach</w:t>
      </w:r>
      <w:r>
        <w:rPr>
          <w:kern w:val="28"/>
          <w:sz w:val="24"/>
          <w:szCs w:val="24"/>
          <w:lang w:val="en-US" w:eastAsia="ru-RU"/>
        </w:rPr>
        <w:t xml:space="preserve"> is correlated with the</w:t>
      </w:r>
      <w:r w:rsidRPr="0064529E">
        <w:rPr>
          <w:kern w:val="28"/>
          <w:sz w:val="24"/>
          <w:szCs w:val="24"/>
          <w:lang w:val="en-US" w:eastAsia="ru-RU"/>
        </w:rPr>
        <w:t xml:space="preserve"> </w:t>
      </w:r>
      <w:r>
        <w:rPr>
          <w:kern w:val="28"/>
          <w:sz w:val="24"/>
          <w:szCs w:val="24"/>
          <w:lang w:val="en-US" w:eastAsia="ru-RU"/>
        </w:rPr>
        <w:t xml:space="preserve">practical usability requirements: </w:t>
      </w:r>
      <w:r w:rsidRPr="0064529E">
        <w:rPr>
          <w:kern w:val="28"/>
          <w:sz w:val="24"/>
          <w:szCs w:val="24"/>
          <w:lang w:val="en-US" w:eastAsia="ru-RU"/>
        </w:rPr>
        <w:t xml:space="preserve"> th</w:t>
      </w:r>
      <w:r>
        <w:rPr>
          <w:kern w:val="28"/>
          <w:sz w:val="24"/>
          <w:szCs w:val="24"/>
          <w:lang w:val="en-US" w:eastAsia="ru-RU"/>
        </w:rPr>
        <w:t>e corporate</w:t>
      </w:r>
      <w:r w:rsidRPr="0064529E">
        <w:rPr>
          <w:kern w:val="28"/>
          <w:sz w:val="24"/>
          <w:szCs w:val="24"/>
          <w:lang w:val="en-US" w:eastAsia="ru-RU"/>
        </w:rPr>
        <w:t xml:space="preserve"> user continues to use </w:t>
      </w:r>
      <w:r>
        <w:rPr>
          <w:kern w:val="28"/>
          <w:sz w:val="24"/>
          <w:szCs w:val="24"/>
          <w:lang w:val="en-US" w:eastAsia="ru-RU"/>
        </w:rPr>
        <w:t xml:space="preserve">the </w:t>
      </w:r>
      <w:r w:rsidRPr="0064529E">
        <w:rPr>
          <w:kern w:val="28"/>
          <w:sz w:val="24"/>
          <w:szCs w:val="24"/>
          <w:lang w:val="en-US" w:eastAsia="ru-RU"/>
        </w:rPr>
        <w:t>mobile</w:t>
      </w:r>
      <w:r>
        <w:rPr>
          <w:kern w:val="28"/>
          <w:sz w:val="24"/>
          <w:szCs w:val="24"/>
          <w:lang w:val="en-US" w:eastAsia="ru-RU"/>
        </w:rPr>
        <w:t xml:space="preserve"> storage app </w:t>
      </w:r>
      <w:r w:rsidRPr="0064529E">
        <w:rPr>
          <w:kern w:val="28"/>
          <w:sz w:val="24"/>
          <w:szCs w:val="24"/>
          <w:lang w:val="en-US" w:eastAsia="ru-RU"/>
        </w:rPr>
        <w:t>in of</w:t>
      </w:r>
      <w:r>
        <w:rPr>
          <w:kern w:val="28"/>
          <w:sz w:val="24"/>
          <w:szCs w:val="24"/>
          <w:lang w:val="en-US" w:eastAsia="ru-RU"/>
        </w:rPr>
        <w:t>f</w:t>
      </w:r>
      <w:r w:rsidRPr="0064529E">
        <w:rPr>
          <w:kern w:val="28"/>
          <w:sz w:val="24"/>
          <w:szCs w:val="24"/>
          <w:lang w:val="en-US" w:eastAsia="ru-RU"/>
        </w:rPr>
        <w:t xml:space="preserve">line and </w:t>
      </w:r>
      <w:r>
        <w:rPr>
          <w:kern w:val="28"/>
          <w:sz w:val="24"/>
          <w:szCs w:val="24"/>
          <w:lang w:val="en-US" w:eastAsia="ru-RU"/>
        </w:rPr>
        <w:t>does not need to</w:t>
      </w:r>
      <w:r w:rsidRPr="0064529E">
        <w:rPr>
          <w:kern w:val="28"/>
          <w:sz w:val="24"/>
          <w:szCs w:val="24"/>
          <w:lang w:val="en-US" w:eastAsia="ru-RU"/>
        </w:rPr>
        <w:t xml:space="preserve"> reload</w:t>
      </w:r>
      <w:r>
        <w:rPr>
          <w:kern w:val="28"/>
          <w:sz w:val="24"/>
          <w:szCs w:val="24"/>
          <w:lang w:val="en-US" w:eastAsia="ru-RU"/>
        </w:rPr>
        <w:t xml:space="preserve"> the</w:t>
      </w:r>
      <w:r w:rsidRPr="0064529E">
        <w:rPr>
          <w:kern w:val="28"/>
          <w:sz w:val="24"/>
          <w:szCs w:val="24"/>
          <w:lang w:val="en-US" w:eastAsia="ru-RU"/>
        </w:rPr>
        <w:t xml:space="preserve"> files</w:t>
      </w:r>
      <w:r>
        <w:rPr>
          <w:kern w:val="28"/>
          <w:sz w:val="24"/>
          <w:szCs w:val="24"/>
          <w:lang w:val="en-US" w:eastAsia="ru-RU"/>
        </w:rPr>
        <w:t xml:space="preserve"> every time the key is renewed</w:t>
      </w:r>
      <w:r w:rsidRPr="0064529E">
        <w:rPr>
          <w:kern w:val="28"/>
          <w:sz w:val="24"/>
          <w:szCs w:val="24"/>
          <w:lang w:val="en-US" w:eastAsia="ru-RU"/>
        </w:rPr>
        <w:t xml:space="preserve">. </w:t>
      </w:r>
      <w:r>
        <w:rPr>
          <w:kern w:val="28"/>
          <w:sz w:val="24"/>
          <w:szCs w:val="24"/>
          <w:lang w:val="en-US" w:eastAsia="ru-RU"/>
        </w:rPr>
        <w:t>This methodology</w:t>
      </w:r>
      <w:r w:rsidRPr="0064529E">
        <w:rPr>
          <w:kern w:val="28"/>
          <w:sz w:val="24"/>
          <w:szCs w:val="24"/>
          <w:lang w:val="en-US" w:eastAsia="ru-RU"/>
        </w:rPr>
        <w:t xml:space="preserve"> can be used </w:t>
      </w:r>
      <w:r>
        <w:rPr>
          <w:kern w:val="28"/>
          <w:sz w:val="24"/>
          <w:szCs w:val="24"/>
          <w:lang w:val="en-US" w:eastAsia="ru-RU"/>
        </w:rPr>
        <w:t>i</w:t>
      </w:r>
      <w:r w:rsidRPr="0064529E">
        <w:rPr>
          <w:kern w:val="28"/>
          <w:sz w:val="24"/>
          <w:szCs w:val="24"/>
          <w:lang w:val="en-US" w:eastAsia="ru-RU"/>
        </w:rPr>
        <w:t xml:space="preserve">n other </w:t>
      </w:r>
      <w:r>
        <w:rPr>
          <w:kern w:val="28"/>
          <w:sz w:val="24"/>
          <w:szCs w:val="24"/>
          <w:lang w:val="en-US" w:eastAsia="ru-RU"/>
        </w:rPr>
        <w:t xml:space="preserve">mobile </w:t>
      </w:r>
      <w:r w:rsidRPr="0064529E">
        <w:rPr>
          <w:kern w:val="28"/>
          <w:sz w:val="24"/>
          <w:szCs w:val="24"/>
          <w:lang w:val="en-US" w:eastAsia="ru-RU"/>
        </w:rPr>
        <w:t xml:space="preserve">apps. The common </w:t>
      </w:r>
      <w:r>
        <w:rPr>
          <w:kern w:val="28"/>
          <w:sz w:val="24"/>
          <w:szCs w:val="24"/>
          <w:lang w:val="en-US" w:eastAsia="ru-RU"/>
        </w:rPr>
        <w:t>advantage</w:t>
      </w:r>
      <w:bookmarkStart w:id="385" w:name="_GoBack"/>
      <w:bookmarkEnd w:id="385"/>
      <w:del w:id="386" w:author="robson" w:date="2016-02-22T22:34:00Z">
        <w:r w:rsidDel="00A01A85">
          <w:rPr>
            <w:kern w:val="28"/>
            <w:sz w:val="24"/>
            <w:szCs w:val="24"/>
            <w:lang w:val="en-US" w:eastAsia="ru-RU"/>
          </w:rPr>
          <w:delText xml:space="preserve"> </w:delText>
        </w:r>
      </w:del>
      <w:r w:rsidRPr="0064529E">
        <w:rPr>
          <w:kern w:val="28"/>
          <w:sz w:val="24"/>
          <w:szCs w:val="24"/>
          <w:lang w:val="en-US" w:eastAsia="ru-RU"/>
        </w:rPr>
        <w:t xml:space="preserve"> is that </w:t>
      </w:r>
      <w:r>
        <w:rPr>
          <w:kern w:val="28"/>
          <w:sz w:val="24"/>
          <w:szCs w:val="24"/>
          <w:lang w:val="en-US" w:eastAsia="ru-RU"/>
        </w:rPr>
        <w:t>t</w:t>
      </w:r>
      <w:r w:rsidRPr="0064529E">
        <w:rPr>
          <w:kern w:val="28"/>
          <w:sz w:val="24"/>
          <w:szCs w:val="24"/>
          <w:lang w:val="en-US" w:eastAsia="ru-RU"/>
        </w:rPr>
        <w:t>he mobile client performs the operation</w:t>
      </w:r>
      <w:r>
        <w:rPr>
          <w:kern w:val="28"/>
          <w:sz w:val="24"/>
          <w:szCs w:val="24"/>
          <w:lang w:val="en-US" w:eastAsia="ru-RU"/>
        </w:rPr>
        <w:t>s</w:t>
      </w:r>
      <w:r w:rsidRPr="0064529E">
        <w:rPr>
          <w:kern w:val="28"/>
          <w:sz w:val="24"/>
          <w:szCs w:val="24"/>
          <w:lang w:val="en-US" w:eastAsia="ru-RU"/>
        </w:rPr>
        <w:t xml:space="preserve"> both in the offline and online mode and uses the key expiry and ABE to protect </w:t>
      </w:r>
      <w:r>
        <w:rPr>
          <w:kern w:val="28"/>
          <w:sz w:val="24"/>
          <w:szCs w:val="24"/>
          <w:lang w:val="en-US" w:eastAsia="ru-RU"/>
        </w:rPr>
        <w:t>the privacy of the corporate data</w:t>
      </w:r>
      <w:r w:rsidRPr="0064529E">
        <w:rPr>
          <w:kern w:val="28"/>
          <w:sz w:val="24"/>
          <w:szCs w:val="24"/>
          <w:lang w:val="en-US" w:eastAsia="ru-RU"/>
        </w:rPr>
        <w:t>.</w:t>
      </w:r>
      <w:r>
        <w:rPr>
          <w:kern w:val="28"/>
          <w:sz w:val="24"/>
          <w:szCs w:val="24"/>
          <w:lang w:val="en-US" w:eastAsia="ru-RU"/>
        </w:rPr>
        <w:t xml:space="preserve"> </w:t>
      </w:r>
      <w:r w:rsidRPr="0064529E">
        <w:rPr>
          <w:kern w:val="28"/>
          <w:sz w:val="24"/>
          <w:szCs w:val="24"/>
          <w:lang w:val="en-US" w:eastAsia="ru-RU"/>
        </w:rPr>
        <w:t xml:space="preserve">The table below presents the results of </w:t>
      </w:r>
      <w:r>
        <w:rPr>
          <w:kern w:val="28"/>
          <w:sz w:val="24"/>
          <w:szCs w:val="24"/>
          <w:lang w:val="en-US" w:eastAsia="ru-RU"/>
        </w:rPr>
        <w:t xml:space="preserve">mobile app security workflow testing. </w:t>
      </w:r>
    </w:p>
    <w:p w:rsidR="00F533E9" w:rsidRDefault="00F533E9" w:rsidP="009400B2">
      <w:pPr>
        <w:pStyle w:val="PargrafodaLista"/>
        <w:rPr>
          <w:kern w:val="28"/>
          <w:sz w:val="24"/>
          <w:szCs w:val="24"/>
          <w:lang w:val="en-US" w:eastAsia="ru-RU"/>
        </w:rPr>
      </w:pPr>
    </w:p>
    <w:p w:rsidR="00F533E9" w:rsidRPr="00A01A85" w:rsidRDefault="00FA705C" w:rsidP="009400B2">
      <w:pPr>
        <w:pStyle w:val="PargrafodaLista"/>
        <w:rPr>
          <w:kern w:val="28"/>
          <w:sz w:val="24"/>
          <w:szCs w:val="24"/>
          <w:highlight w:val="yellow"/>
          <w:lang w:val="en-US" w:eastAsia="ru-RU"/>
          <w:rPrChange w:id="387" w:author="robson" w:date="2016-02-22T22:34:00Z">
            <w:rPr>
              <w:kern w:val="28"/>
              <w:sz w:val="24"/>
              <w:szCs w:val="24"/>
              <w:lang w:val="en-US" w:eastAsia="ru-RU"/>
            </w:rPr>
          </w:rPrChange>
        </w:rPr>
      </w:pPr>
      <w:r w:rsidRPr="00FA705C">
        <w:rPr>
          <w:kern w:val="28"/>
          <w:sz w:val="24"/>
          <w:szCs w:val="24"/>
          <w:highlight w:val="yellow"/>
          <w:lang w:val="en-US" w:eastAsia="ru-RU"/>
          <w:rPrChange w:id="388" w:author="robson" w:date="2016-02-22T22:34:00Z">
            <w:rPr>
              <w:kern w:val="28"/>
              <w:sz w:val="24"/>
              <w:szCs w:val="24"/>
              <w:lang w:val="en-US" w:eastAsia="ru-RU"/>
            </w:rPr>
          </w:rPrChange>
        </w:rPr>
        <w:t>Table 1. Speed of decryption on a client device.</w:t>
      </w:r>
    </w:p>
    <w:p w:rsidR="00F533E9" w:rsidRPr="00A01A85" w:rsidRDefault="00F533E9" w:rsidP="009400B2">
      <w:pPr>
        <w:pStyle w:val="PargrafodaLista"/>
        <w:rPr>
          <w:kern w:val="28"/>
          <w:sz w:val="24"/>
          <w:szCs w:val="24"/>
          <w:highlight w:val="yellow"/>
          <w:lang w:val="en-US" w:eastAsia="ru-RU"/>
          <w:rPrChange w:id="389" w:author="robson" w:date="2016-02-22T22:34:00Z">
            <w:rPr>
              <w:kern w:val="28"/>
              <w:sz w:val="24"/>
              <w:szCs w:val="24"/>
              <w:lang w:val="en-US" w:eastAsia="ru-RU"/>
            </w:rPr>
          </w:rPrChange>
        </w:rPr>
      </w:pPr>
    </w:p>
    <w:p w:rsidR="00F533E9" w:rsidRPr="00A01A85" w:rsidRDefault="00FA705C" w:rsidP="009400B2">
      <w:pPr>
        <w:pStyle w:val="PargrafodaLista"/>
        <w:rPr>
          <w:kern w:val="28"/>
          <w:sz w:val="24"/>
          <w:szCs w:val="24"/>
          <w:highlight w:val="yellow"/>
          <w:lang w:val="en-US" w:eastAsia="ru-RU"/>
          <w:rPrChange w:id="390" w:author="robson" w:date="2016-02-22T22:34:00Z">
            <w:rPr>
              <w:kern w:val="28"/>
              <w:sz w:val="24"/>
              <w:szCs w:val="24"/>
              <w:lang w:val="en-US" w:eastAsia="ru-RU"/>
            </w:rPr>
          </w:rPrChange>
        </w:rPr>
      </w:pPr>
      <w:r w:rsidRPr="00FA705C">
        <w:rPr>
          <w:kern w:val="28"/>
          <w:sz w:val="24"/>
          <w:szCs w:val="24"/>
          <w:highlight w:val="yellow"/>
          <w:lang w:val="en-US" w:eastAsia="ru-RU"/>
          <w:rPrChange w:id="391" w:author="robson" w:date="2016-02-22T22:34:00Z">
            <w:rPr>
              <w:kern w:val="28"/>
              <w:sz w:val="24"/>
              <w:szCs w:val="24"/>
              <w:lang w:val="en-US" w:eastAsia="ru-RU"/>
            </w:rPr>
          </w:rPrChange>
        </w:rPr>
        <w:t>Table 2. Speed of key renewal operation</w:t>
      </w:r>
    </w:p>
    <w:p w:rsidR="00F533E9" w:rsidRPr="00A01A85" w:rsidRDefault="00F533E9" w:rsidP="009400B2">
      <w:pPr>
        <w:pStyle w:val="PargrafodaLista"/>
        <w:rPr>
          <w:kern w:val="28"/>
          <w:sz w:val="24"/>
          <w:szCs w:val="24"/>
          <w:highlight w:val="yellow"/>
          <w:lang w:val="en-US" w:eastAsia="ru-RU"/>
          <w:rPrChange w:id="392" w:author="robson" w:date="2016-02-22T22:34:00Z">
            <w:rPr>
              <w:kern w:val="28"/>
              <w:sz w:val="24"/>
              <w:szCs w:val="24"/>
              <w:lang w:val="en-US" w:eastAsia="ru-RU"/>
            </w:rPr>
          </w:rPrChange>
        </w:rPr>
      </w:pPr>
    </w:p>
    <w:p w:rsidR="00F533E9" w:rsidRDefault="00FA705C" w:rsidP="009400B2">
      <w:pPr>
        <w:pStyle w:val="PargrafodaLista"/>
        <w:rPr>
          <w:kern w:val="28"/>
          <w:sz w:val="24"/>
          <w:szCs w:val="24"/>
          <w:lang w:val="en-US" w:eastAsia="ru-RU"/>
        </w:rPr>
      </w:pPr>
      <w:r w:rsidRPr="00FA705C">
        <w:rPr>
          <w:kern w:val="28"/>
          <w:sz w:val="24"/>
          <w:szCs w:val="24"/>
          <w:highlight w:val="yellow"/>
          <w:lang w:val="en-US" w:eastAsia="ru-RU"/>
          <w:rPrChange w:id="393" w:author="robson" w:date="2016-02-22T22:34:00Z">
            <w:rPr>
              <w:kern w:val="28"/>
              <w:sz w:val="24"/>
              <w:szCs w:val="24"/>
              <w:lang w:val="en-US" w:eastAsia="ru-RU"/>
            </w:rPr>
          </w:rPrChange>
        </w:rPr>
        <w:t>Table 3. Speed of analytics (?)</w:t>
      </w:r>
    </w:p>
    <w:p w:rsidR="00F533E9" w:rsidRDefault="00F533E9" w:rsidP="009400B2">
      <w:pPr>
        <w:pStyle w:val="PargrafodaLista"/>
        <w:rPr>
          <w:kern w:val="28"/>
          <w:sz w:val="24"/>
          <w:szCs w:val="24"/>
          <w:lang w:val="en-US" w:eastAsia="ru-RU"/>
        </w:rPr>
      </w:pPr>
    </w:p>
    <w:p w:rsidR="00F533E9" w:rsidRDefault="00F533E9" w:rsidP="009400B2">
      <w:pPr>
        <w:pStyle w:val="PargrafodaLista"/>
        <w:rPr>
          <w:kern w:val="28"/>
          <w:sz w:val="24"/>
          <w:szCs w:val="24"/>
          <w:lang w:val="en-US" w:eastAsia="ru-RU"/>
        </w:rPr>
      </w:pPr>
      <w:r>
        <w:rPr>
          <w:kern w:val="28"/>
          <w:sz w:val="24"/>
          <w:szCs w:val="24"/>
          <w:lang w:val="en-US" w:eastAsia="ru-RU"/>
        </w:rPr>
        <w:t>We may</w:t>
      </w:r>
      <w:r w:rsidRPr="0064529E">
        <w:rPr>
          <w:kern w:val="28"/>
          <w:sz w:val="24"/>
          <w:szCs w:val="24"/>
          <w:lang w:val="en-US" w:eastAsia="ru-RU"/>
        </w:rPr>
        <w:t xml:space="preserve"> conclude that the proposed client is not over</w:t>
      </w:r>
      <w:r>
        <w:rPr>
          <w:kern w:val="28"/>
          <w:sz w:val="24"/>
          <w:szCs w:val="24"/>
          <w:lang w:val="en-US" w:eastAsia="ru-RU"/>
        </w:rPr>
        <w:t>loaded</w:t>
      </w:r>
      <w:r w:rsidRPr="0064529E">
        <w:rPr>
          <w:kern w:val="28"/>
          <w:sz w:val="24"/>
          <w:szCs w:val="24"/>
          <w:lang w:val="en-US" w:eastAsia="ru-RU"/>
        </w:rPr>
        <w:t xml:space="preserve"> with calculations due to the carefully selected mathematical operations. It can be successfully used and provides acceptable level of security.</w:t>
      </w:r>
    </w:p>
    <w:p w:rsidR="00F533E9" w:rsidRPr="0064529E" w:rsidRDefault="00F533E9" w:rsidP="0064529E">
      <w:pPr>
        <w:rPr>
          <w:kern w:val="28"/>
          <w:sz w:val="24"/>
          <w:szCs w:val="24"/>
          <w:lang w:val="en-US" w:eastAsia="ru-RU"/>
        </w:rPr>
      </w:pPr>
    </w:p>
    <w:p w:rsidR="00AD4D89" w:rsidRDefault="00F533E9" w:rsidP="00F85E62">
      <w:pPr>
        <w:pStyle w:val="PargrafodaLista"/>
        <w:numPr>
          <w:ilvl w:val="0"/>
          <w:numId w:val="17"/>
        </w:numPr>
        <w:rPr>
          <w:b/>
          <w:kern w:val="28"/>
          <w:sz w:val="24"/>
          <w:szCs w:val="24"/>
          <w:lang w:val="en-US" w:eastAsia="ru-RU"/>
        </w:rPr>
      </w:pPr>
      <w:r w:rsidRPr="0064529E">
        <w:rPr>
          <w:b/>
          <w:kern w:val="28"/>
          <w:sz w:val="24"/>
          <w:szCs w:val="24"/>
          <w:lang w:val="en-US" w:eastAsia="ru-RU"/>
        </w:rPr>
        <w:t>Conclusion and future work</w:t>
      </w:r>
    </w:p>
    <w:p w:rsidR="00AD4D89" w:rsidRDefault="00AD4D89" w:rsidP="00F85E62">
      <w:pPr>
        <w:pStyle w:val="PargrafodaLista"/>
        <w:numPr>
          <w:ilvl w:val="0"/>
          <w:numId w:val="17"/>
        </w:numPr>
        <w:rPr>
          <w:b/>
          <w:kern w:val="28"/>
          <w:sz w:val="24"/>
          <w:szCs w:val="24"/>
          <w:lang w:val="en-US" w:eastAsia="ru-RU"/>
        </w:rPr>
      </w:pPr>
    </w:p>
    <w:p w:rsidR="00AD4D89" w:rsidRDefault="00F533E9" w:rsidP="00F85E62">
      <w:pPr>
        <w:pStyle w:val="PargrafodaLista"/>
        <w:numPr>
          <w:ilvl w:val="0"/>
          <w:numId w:val="17"/>
        </w:numPr>
        <w:rPr>
          <w:b/>
          <w:kern w:val="28"/>
          <w:sz w:val="24"/>
          <w:szCs w:val="24"/>
          <w:highlight w:val="yellow"/>
          <w:lang w:val="en-US" w:eastAsia="ru-RU"/>
        </w:rPr>
      </w:pPr>
      <w:r w:rsidRPr="00F50654">
        <w:rPr>
          <w:b/>
          <w:kern w:val="28"/>
          <w:sz w:val="24"/>
          <w:szCs w:val="24"/>
          <w:highlight w:val="yellow"/>
          <w:lang w:val="en-US" w:eastAsia="ru-RU"/>
        </w:rPr>
        <w:t xml:space="preserve">Our approach is a practical application to be used in the corporate mobile environment. It is implemented as </w:t>
      </w:r>
      <w:proofErr w:type="spellStart"/>
      <w:r w:rsidRPr="00F50654">
        <w:rPr>
          <w:b/>
          <w:kern w:val="28"/>
          <w:sz w:val="24"/>
          <w:szCs w:val="24"/>
          <w:highlight w:val="yellow"/>
          <w:lang w:val="en-US" w:eastAsia="ru-RU"/>
        </w:rPr>
        <w:t>afully</w:t>
      </w:r>
      <w:proofErr w:type="spellEnd"/>
      <w:r w:rsidRPr="00F50654">
        <w:rPr>
          <w:b/>
          <w:kern w:val="28"/>
          <w:sz w:val="24"/>
          <w:szCs w:val="24"/>
          <w:highlight w:val="yellow"/>
          <w:lang w:val="en-US" w:eastAsia="ru-RU"/>
        </w:rPr>
        <w:t xml:space="preserve"> working mobile app. WE suggest that it can be used for any type of enterprise. Also, part of concept is </w:t>
      </w:r>
      <w:proofErr w:type="spellStart"/>
      <w:r w:rsidRPr="00F50654">
        <w:rPr>
          <w:b/>
          <w:kern w:val="28"/>
          <w:sz w:val="24"/>
          <w:szCs w:val="24"/>
          <w:highlight w:val="yellow"/>
          <w:lang w:val="en-US" w:eastAsia="ru-RU"/>
        </w:rPr>
        <w:t>sed</w:t>
      </w:r>
      <w:proofErr w:type="spellEnd"/>
      <w:r w:rsidRPr="00F50654">
        <w:rPr>
          <w:b/>
          <w:kern w:val="28"/>
          <w:sz w:val="24"/>
          <w:szCs w:val="24"/>
          <w:highlight w:val="yellow"/>
          <w:lang w:val="en-US" w:eastAsia="ru-RU"/>
        </w:rPr>
        <w:t xml:space="preserve"> in the big data apps. We plan to enhance the analytics and implement the effective protocols.</w:t>
      </w:r>
    </w:p>
    <w:p w:rsidR="00F533E9" w:rsidRPr="003159E9" w:rsidRDefault="00F533E9" w:rsidP="00287CAA">
      <w:pPr>
        <w:pStyle w:val="PargrafodaLista"/>
        <w:keepNext/>
        <w:keepLines/>
        <w:tabs>
          <w:tab w:val="left" w:pos="709"/>
        </w:tabs>
        <w:suppressAutoHyphens/>
        <w:spacing w:before="360" w:after="120"/>
        <w:ind w:left="360"/>
        <w:jc w:val="both"/>
        <w:outlineLvl w:val="0"/>
        <w:rPr>
          <w:b/>
          <w:kern w:val="28"/>
          <w:sz w:val="24"/>
          <w:szCs w:val="24"/>
          <w:lang w:val="en-US" w:eastAsia="ru-RU"/>
        </w:rPr>
      </w:pPr>
    </w:p>
    <w:p w:rsidR="00F533E9" w:rsidRPr="003159E9" w:rsidRDefault="00F533E9" w:rsidP="00287CAA">
      <w:pPr>
        <w:pStyle w:val="PargrafodaLista"/>
        <w:keepNext/>
        <w:keepLines/>
        <w:tabs>
          <w:tab w:val="left" w:pos="709"/>
        </w:tabs>
        <w:suppressAutoHyphens/>
        <w:spacing w:before="360" w:after="120"/>
        <w:ind w:left="360"/>
        <w:jc w:val="both"/>
        <w:outlineLvl w:val="0"/>
        <w:rPr>
          <w:b/>
          <w:kern w:val="28"/>
          <w:sz w:val="24"/>
          <w:szCs w:val="24"/>
          <w:lang w:val="en-US" w:eastAsia="ru-RU"/>
        </w:rPr>
      </w:pPr>
    </w:p>
    <w:p w:rsidR="00F533E9" w:rsidRDefault="00F533E9" w:rsidP="00B54120">
      <w:pPr>
        <w:autoSpaceDE w:val="0"/>
        <w:autoSpaceDN w:val="0"/>
        <w:adjustRightInd w:val="0"/>
        <w:rPr>
          <w:b/>
          <w:kern w:val="28"/>
          <w:sz w:val="24"/>
          <w:szCs w:val="24"/>
          <w:lang w:val="en-US" w:eastAsia="ru-RU"/>
        </w:rPr>
      </w:pPr>
      <w:r w:rsidRPr="003159E9">
        <w:rPr>
          <w:b/>
          <w:kern w:val="28"/>
          <w:sz w:val="24"/>
          <w:szCs w:val="24"/>
          <w:lang w:val="en-US" w:eastAsia="ru-RU"/>
        </w:rPr>
        <w:t>References</w:t>
      </w:r>
    </w:p>
    <w:p w:rsidR="00F533E9" w:rsidRPr="00B54120" w:rsidRDefault="00F533E9" w:rsidP="00B54120">
      <w:pPr>
        <w:autoSpaceDE w:val="0"/>
        <w:autoSpaceDN w:val="0"/>
        <w:adjustRightInd w:val="0"/>
        <w:rPr>
          <w:kern w:val="28"/>
          <w:lang w:val="en-US" w:eastAsia="ru-RU"/>
        </w:rPr>
      </w:pPr>
      <w:r w:rsidRPr="00B54120">
        <w:rPr>
          <w:kern w:val="28"/>
          <w:lang w:val="en-US" w:eastAsia="ru-RU"/>
        </w:rPr>
        <w:t xml:space="preserve">[1] </w:t>
      </w:r>
      <w:r w:rsidRPr="00B54120">
        <w:rPr>
          <w:lang w:val="en-US"/>
        </w:rPr>
        <w:t>Cloud Security Alliance</w:t>
      </w:r>
      <w:r w:rsidRPr="00B54120">
        <w:t xml:space="preserve">. </w:t>
      </w:r>
      <w:r w:rsidRPr="00B54120">
        <w:rPr>
          <w:lang w:val="en-US"/>
        </w:rPr>
        <w:t>Official page</w:t>
      </w:r>
      <w:r w:rsidRPr="00B54120">
        <w:t xml:space="preserve">. Available via </w:t>
      </w:r>
      <w:r w:rsidR="00FA705C">
        <w:fldChar w:fldCharType="begin"/>
      </w:r>
      <w:r w:rsidR="00D8613E">
        <w:instrText>HYPERLINK "https://cloudsecurityalliance.org/"</w:instrText>
      </w:r>
      <w:r w:rsidR="00FA705C">
        <w:fldChar w:fldCharType="separate"/>
      </w:r>
      <w:r w:rsidRPr="00B54120">
        <w:rPr>
          <w:rStyle w:val="Hyperlink"/>
          <w:color w:val="auto"/>
          <w:kern w:val="28"/>
          <w:lang w:val="en-US" w:eastAsia="ru-RU"/>
        </w:rPr>
        <w:t>https://cloudsecurityalliance.org/</w:t>
      </w:r>
      <w:r w:rsidR="00FA705C">
        <w:fldChar w:fldCharType="end"/>
      </w:r>
      <w:r w:rsidRPr="00B54120">
        <w:rPr>
          <w:kern w:val="28"/>
          <w:lang w:val="en-US" w:eastAsia="ru-RU"/>
        </w:rPr>
        <w:t xml:space="preserve">. </w:t>
      </w:r>
      <w:r w:rsidRPr="00B54120">
        <w:t xml:space="preserve">Cited 15 Jan </w:t>
      </w:r>
      <w:r w:rsidRPr="00B54120">
        <w:rPr>
          <w:lang w:val="en-US"/>
        </w:rPr>
        <w:t>2016</w:t>
      </w:r>
    </w:p>
    <w:p w:rsidR="007D7307" w:rsidRDefault="007D7307" w:rsidP="00B54120">
      <w:pPr>
        <w:pStyle w:val="Ttulo1"/>
        <w:shd w:val="clear" w:color="auto" w:fill="FFFFFF"/>
        <w:spacing w:before="0" w:line="312" w:lineRule="atLeast"/>
        <w:textAlignment w:val="baseline"/>
        <w:rPr>
          <w:rFonts w:ascii="Times New Roman" w:hAnsi="Times New Roman"/>
          <w:b w:val="0"/>
          <w:color w:val="auto"/>
          <w:kern w:val="28"/>
          <w:sz w:val="20"/>
          <w:szCs w:val="20"/>
          <w:lang w:val="en-US" w:eastAsia="ru-RU"/>
        </w:rPr>
      </w:pPr>
    </w:p>
    <w:p w:rsidR="00F533E9" w:rsidRPr="00CD6385" w:rsidRDefault="00F533E9" w:rsidP="00B54120">
      <w:pPr>
        <w:pStyle w:val="Ttulo1"/>
        <w:shd w:val="clear" w:color="auto" w:fill="FFFFFF"/>
        <w:spacing w:before="0" w:line="312" w:lineRule="atLeast"/>
        <w:textAlignment w:val="baseline"/>
        <w:rPr>
          <w:rFonts w:ascii="Times New Roman" w:hAnsi="Times New Roman"/>
          <w:b w:val="0"/>
          <w:color w:val="auto"/>
          <w:sz w:val="20"/>
          <w:szCs w:val="20"/>
        </w:rPr>
      </w:pPr>
      <w:r w:rsidRPr="00B54120">
        <w:rPr>
          <w:rFonts w:ascii="Times New Roman" w:hAnsi="Times New Roman"/>
          <w:b w:val="0"/>
          <w:color w:val="auto"/>
          <w:kern w:val="28"/>
          <w:sz w:val="20"/>
          <w:szCs w:val="20"/>
          <w:lang w:val="en-US" w:eastAsia="ru-RU"/>
        </w:rPr>
        <w:t>[2]</w:t>
      </w:r>
      <w:r w:rsidRPr="00B54120">
        <w:rPr>
          <w:rFonts w:ascii="Times New Roman" w:hAnsi="Times New Roman"/>
          <w:b w:val="0"/>
          <w:color w:val="auto"/>
          <w:sz w:val="20"/>
          <w:szCs w:val="20"/>
          <w:lang w:val="en-US"/>
        </w:rPr>
        <w:t xml:space="preserve"> Higashi</w:t>
      </w:r>
      <w:r>
        <w:rPr>
          <w:rFonts w:ascii="Times New Roman" w:hAnsi="Times New Roman"/>
          <w:b w:val="0"/>
          <w:color w:val="auto"/>
          <w:sz w:val="20"/>
          <w:szCs w:val="20"/>
          <w:lang w:val="en-US"/>
        </w:rPr>
        <w:t xml:space="preserve"> M.</w:t>
      </w:r>
      <w:r w:rsidRPr="00CD6385">
        <w:rPr>
          <w:rFonts w:ascii="Times New Roman" w:hAnsi="Times New Roman"/>
          <w:b w:val="0"/>
          <w:color w:val="auto"/>
          <w:sz w:val="20"/>
          <w:szCs w:val="20"/>
        </w:rPr>
        <w:t xml:space="preserve"> (</w:t>
      </w:r>
      <w:r w:rsidRPr="00CD6385">
        <w:rPr>
          <w:rFonts w:ascii="Times New Roman" w:hAnsi="Times New Roman"/>
          <w:b w:val="0"/>
          <w:color w:val="auto"/>
          <w:sz w:val="20"/>
          <w:szCs w:val="20"/>
          <w:lang w:val="en-US"/>
        </w:rPr>
        <w:t>2015</w:t>
      </w:r>
      <w:r w:rsidRPr="00CD6385">
        <w:rPr>
          <w:rFonts w:ascii="Times New Roman" w:hAnsi="Times New Roman"/>
          <w:b w:val="0"/>
          <w:color w:val="auto"/>
          <w:sz w:val="20"/>
          <w:szCs w:val="20"/>
        </w:rPr>
        <w:t xml:space="preserve">) </w:t>
      </w:r>
      <w:r w:rsidR="00FA705C">
        <w:fldChar w:fldCharType="begin"/>
      </w:r>
      <w:r w:rsidR="00D8613E">
        <w:instrText>HYPERLINK "http://www.ciphercloud.com/blog/cloud-data-security-and-eu-data-privacy-rules-compliance-with-encryption-and-tokenization/" \o "Permanent Link: Cloud Data Security and EU Data Privacy Rules Compliance with Encryption and Tokenization"</w:instrText>
      </w:r>
      <w:r w:rsidR="00FA705C">
        <w:fldChar w:fldCharType="separate"/>
      </w:r>
      <w:r w:rsidRPr="00CD6385">
        <w:rPr>
          <w:rStyle w:val="Hyperlink"/>
          <w:rFonts w:ascii="Times New Roman" w:hAnsi="Times New Roman"/>
          <w:b w:val="0"/>
          <w:color w:val="auto"/>
          <w:sz w:val="20"/>
          <w:szCs w:val="20"/>
          <w:bdr w:val="none" w:sz="0" w:space="0" w:color="auto" w:frame="1"/>
        </w:rPr>
        <w:t>Cloud Data Security and EU Data Privacy Rules Compliance with Encryption and Tokenization</w:t>
      </w:r>
      <w:r w:rsidR="00FA705C">
        <w:fldChar w:fldCharType="end"/>
      </w:r>
      <w:r w:rsidRPr="00CD6385">
        <w:rPr>
          <w:rFonts w:ascii="Times New Roman" w:hAnsi="Times New Roman"/>
          <w:b w:val="0"/>
          <w:color w:val="auto"/>
          <w:sz w:val="20"/>
          <w:szCs w:val="20"/>
        </w:rPr>
        <w:t xml:space="preserve"> In: </w:t>
      </w:r>
      <w:r w:rsidRPr="00CD6385">
        <w:rPr>
          <w:rFonts w:ascii="Times New Roman" w:hAnsi="Times New Roman"/>
          <w:b w:val="0"/>
          <w:color w:val="auto"/>
          <w:sz w:val="20"/>
          <w:szCs w:val="20"/>
          <w:lang w:val="en-US"/>
        </w:rPr>
        <w:t xml:space="preserve">Cloud Security, Compliance. Available via </w:t>
      </w:r>
      <w:r w:rsidRPr="00CD6385">
        <w:rPr>
          <w:rFonts w:ascii="Times New Roman" w:hAnsi="Times New Roman"/>
          <w:b w:val="0"/>
          <w:color w:val="auto"/>
          <w:sz w:val="20"/>
          <w:szCs w:val="20"/>
        </w:rPr>
        <w:t xml:space="preserve">http://www.ciphercloud.com/blog/cloud-data-security-and-eu-data-privacy-rules-compliance-with-encryption-and-tokenization/. Cited 15 Jan </w:t>
      </w:r>
      <w:r w:rsidRPr="00CD6385">
        <w:rPr>
          <w:rFonts w:ascii="Times New Roman" w:hAnsi="Times New Roman"/>
          <w:b w:val="0"/>
          <w:color w:val="auto"/>
          <w:sz w:val="20"/>
          <w:szCs w:val="20"/>
          <w:lang w:val="en-US"/>
        </w:rPr>
        <w:t>2016</w:t>
      </w:r>
    </w:p>
    <w:p w:rsidR="00F533E9" w:rsidRDefault="00F533E9" w:rsidP="00072DD3">
      <w:pPr>
        <w:keepNext/>
        <w:keepLines/>
        <w:tabs>
          <w:tab w:val="left" w:pos="709"/>
        </w:tabs>
        <w:suppressAutoHyphens/>
        <w:spacing w:before="360" w:after="120"/>
        <w:outlineLvl w:val="0"/>
        <w:rPr>
          <w:lang w:val="en-US"/>
        </w:rPr>
      </w:pPr>
      <w:r w:rsidRPr="00CD6385">
        <w:rPr>
          <w:kern w:val="28"/>
          <w:sz w:val="24"/>
          <w:szCs w:val="24"/>
          <w:lang w:eastAsia="ru-RU"/>
        </w:rPr>
        <w:t>[3]</w:t>
      </w:r>
      <w:r w:rsidRPr="00CD6385">
        <w:rPr>
          <w:sz w:val="24"/>
          <w:szCs w:val="24"/>
        </w:rPr>
        <w:t xml:space="preserve"> </w:t>
      </w:r>
      <w:r>
        <w:rPr>
          <w:lang w:val="en-US"/>
        </w:rPr>
        <w:t>Gartner, Inc.</w:t>
      </w:r>
      <w:r w:rsidRPr="003C69B1">
        <w:t xml:space="preserve"> (</w:t>
      </w:r>
      <w:r w:rsidRPr="003C69B1">
        <w:rPr>
          <w:lang w:val="en-US"/>
        </w:rPr>
        <w:t>2015</w:t>
      </w:r>
      <w:r w:rsidRPr="003C69B1">
        <w:t xml:space="preserve">) </w:t>
      </w:r>
      <w:r w:rsidR="00FA705C">
        <w:fldChar w:fldCharType="begin"/>
      </w:r>
      <w:r w:rsidR="00D8613E">
        <w:instrText>HYPERLINK "http://www.ciphercloud.com/blog/cloud-data-security-and-eu-data-privacy-rules-compliance-with-encryption-and-tokenization/" \o "Permanent Link: Cloud Data Security and EU Data Privacy Rules Compliance with Encryption and Tokenization"</w:instrText>
      </w:r>
      <w:r w:rsidR="00FA705C">
        <w:fldChar w:fldCharType="separate"/>
      </w:r>
      <w:r>
        <w:rPr>
          <w:rStyle w:val="Hyperlink"/>
          <w:color w:val="auto"/>
          <w:bdr w:val="none" w:sz="0" w:space="0" w:color="auto" w:frame="1"/>
          <w:lang w:val="en-US"/>
        </w:rPr>
        <w:t>Key</w:t>
      </w:r>
      <w:r w:rsidR="00FA705C">
        <w:fldChar w:fldCharType="end"/>
      </w:r>
      <w:r>
        <w:rPr>
          <w:lang w:val="en-US"/>
        </w:rPr>
        <w:t xml:space="preserve"> Challenges in Cloud Computing</w:t>
      </w:r>
      <w:r w:rsidRPr="003C69B1">
        <w:t xml:space="preserve"> In: </w:t>
      </w:r>
      <w:r w:rsidRPr="003C69B1">
        <w:rPr>
          <w:lang w:val="en-US"/>
        </w:rPr>
        <w:t xml:space="preserve">Cloud </w:t>
      </w:r>
      <w:r>
        <w:rPr>
          <w:lang w:val="en-US"/>
        </w:rPr>
        <w:t>Computing</w:t>
      </w:r>
      <w:r w:rsidRPr="003C69B1">
        <w:rPr>
          <w:lang w:val="en-US"/>
        </w:rPr>
        <w:t>. Available vi</w:t>
      </w:r>
      <w:r>
        <w:rPr>
          <w:lang w:val="en-US"/>
        </w:rPr>
        <w:t xml:space="preserve">a </w:t>
      </w:r>
      <w:hyperlink r:id="rId55" w:history="1">
        <w:r w:rsidRPr="00CD1A61">
          <w:rPr>
            <w:rStyle w:val="Hyperlink"/>
            <w:color w:val="auto"/>
            <w:kern w:val="28"/>
            <w:lang w:val="en-US" w:eastAsia="ru-RU"/>
          </w:rPr>
          <w:t>http</w:t>
        </w:r>
        <w:r w:rsidRPr="00CD1A61">
          <w:rPr>
            <w:rStyle w:val="Hyperlink"/>
            <w:color w:val="auto"/>
            <w:kern w:val="28"/>
            <w:lang w:eastAsia="ru-RU"/>
          </w:rPr>
          <w:t>://</w:t>
        </w:r>
        <w:r w:rsidRPr="00CD1A61">
          <w:rPr>
            <w:rStyle w:val="Hyperlink"/>
            <w:color w:val="auto"/>
            <w:kern w:val="28"/>
            <w:lang w:val="en-US" w:eastAsia="ru-RU"/>
          </w:rPr>
          <w:t>www</w:t>
        </w:r>
        <w:r w:rsidRPr="00CD1A61">
          <w:rPr>
            <w:rStyle w:val="Hyperlink"/>
            <w:color w:val="auto"/>
            <w:kern w:val="28"/>
            <w:lang w:eastAsia="ru-RU"/>
          </w:rPr>
          <w:t>.</w:t>
        </w:r>
        <w:proofErr w:type="spellStart"/>
        <w:r w:rsidRPr="00CD1A61">
          <w:rPr>
            <w:rStyle w:val="Hyperlink"/>
            <w:color w:val="auto"/>
            <w:kern w:val="28"/>
            <w:lang w:val="en-US" w:eastAsia="ru-RU"/>
          </w:rPr>
          <w:t>gartner</w:t>
        </w:r>
        <w:proofErr w:type="spellEnd"/>
        <w:r w:rsidRPr="00CD1A61">
          <w:rPr>
            <w:rStyle w:val="Hyperlink"/>
            <w:color w:val="auto"/>
            <w:kern w:val="28"/>
            <w:lang w:eastAsia="ru-RU"/>
          </w:rPr>
          <w:t>.</w:t>
        </w:r>
        <w:r w:rsidRPr="00CD1A61">
          <w:rPr>
            <w:rStyle w:val="Hyperlink"/>
            <w:color w:val="auto"/>
            <w:kern w:val="28"/>
            <w:lang w:val="en-US" w:eastAsia="ru-RU"/>
          </w:rPr>
          <w:t>com</w:t>
        </w:r>
        <w:r w:rsidRPr="00CD1A61">
          <w:rPr>
            <w:rStyle w:val="Hyperlink"/>
            <w:color w:val="auto"/>
            <w:kern w:val="28"/>
            <w:lang w:eastAsia="ru-RU"/>
          </w:rPr>
          <w:t>/</w:t>
        </w:r>
        <w:r w:rsidRPr="00CD1A61">
          <w:rPr>
            <w:rStyle w:val="Hyperlink"/>
            <w:color w:val="auto"/>
            <w:kern w:val="28"/>
            <w:lang w:val="en-US" w:eastAsia="ru-RU"/>
          </w:rPr>
          <w:t>technology</w:t>
        </w:r>
        <w:r w:rsidRPr="00CD1A61">
          <w:rPr>
            <w:rStyle w:val="Hyperlink"/>
            <w:color w:val="auto"/>
            <w:kern w:val="28"/>
            <w:lang w:eastAsia="ru-RU"/>
          </w:rPr>
          <w:t>/</w:t>
        </w:r>
        <w:r w:rsidRPr="00CD1A61">
          <w:rPr>
            <w:rStyle w:val="Hyperlink"/>
            <w:color w:val="auto"/>
            <w:kern w:val="28"/>
            <w:lang w:val="en-US" w:eastAsia="ru-RU"/>
          </w:rPr>
          <w:t>topics</w:t>
        </w:r>
        <w:r w:rsidRPr="00CD1A61">
          <w:rPr>
            <w:rStyle w:val="Hyperlink"/>
            <w:color w:val="auto"/>
            <w:kern w:val="28"/>
            <w:lang w:eastAsia="ru-RU"/>
          </w:rPr>
          <w:t>/</w:t>
        </w:r>
        <w:r w:rsidRPr="00CD1A61">
          <w:rPr>
            <w:rStyle w:val="Hyperlink"/>
            <w:color w:val="auto"/>
            <w:kern w:val="28"/>
            <w:lang w:val="en-US" w:eastAsia="ru-RU"/>
          </w:rPr>
          <w:t>cloud</w:t>
        </w:r>
        <w:r w:rsidRPr="00CD1A61">
          <w:rPr>
            <w:rStyle w:val="Hyperlink"/>
            <w:color w:val="auto"/>
            <w:kern w:val="28"/>
            <w:lang w:eastAsia="ru-RU"/>
          </w:rPr>
          <w:t>-</w:t>
        </w:r>
        <w:r w:rsidRPr="00CD1A61">
          <w:rPr>
            <w:rStyle w:val="Hyperlink"/>
            <w:color w:val="auto"/>
            <w:kern w:val="28"/>
            <w:lang w:val="en-US" w:eastAsia="ru-RU"/>
          </w:rPr>
          <w:t>computing</w:t>
        </w:r>
        <w:r w:rsidRPr="00CD1A61">
          <w:rPr>
            <w:rStyle w:val="Hyperlink"/>
            <w:color w:val="auto"/>
            <w:kern w:val="28"/>
            <w:lang w:eastAsia="ru-RU"/>
          </w:rPr>
          <w:t>.</w:t>
        </w:r>
        <w:proofErr w:type="spellStart"/>
        <w:r w:rsidRPr="00CD1A61">
          <w:rPr>
            <w:rStyle w:val="Hyperlink"/>
            <w:color w:val="auto"/>
            <w:kern w:val="28"/>
            <w:lang w:val="en-US" w:eastAsia="ru-RU"/>
          </w:rPr>
          <w:t>jsp</w:t>
        </w:r>
        <w:proofErr w:type="spellEnd"/>
      </w:hyperlink>
      <w:r w:rsidRPr="00CD1A61">
        <w:t>.</w:t>
      </w:r>
      <w:r w:rsidRPr="003C69B1">
        <w:t xml:space="preserve"> Cited 15 Jan </w:t>
      </w:r>
      <w:r w:rsidRPr="003C69B1">
        <w:rPr>
          <w:lang w:val="en-US"/>
        </w:rPr>
        <w:t>2016</w:t>
      </w:r>
      <w:r w:rsidDel="00CD1A61">
        <w:t xml:space="preserve"> </w:t>
      </w:r>
    </w:p>
    <w:p w:rsidR="00F533E9" w:rsidRPr="00CD1A61" w:rsidRDefault="00F533E9" w:rsidP="00072DD3">
      <w:pPr>
        <w:keepNext/>
        <w:keepLines/>
        <w:tabs>
          <w:tab w:val="left" w:pos="709"/>
        </w:tabs>
        <w:suppressAutoHyphens/>
        <w:spacing w:before="360" w:after="120"/>
        <w:outlineLvl w:val="0"/>
        <w:rPr>
          <w:kern w:val="28"/>
          <w:lang w:eastAsia="ru-RU"/>
        </w:rPr>
      </w:pPr>
      <w:r w:rsidRPr="00CD6385">
        <w:rPr>
          <w:kern w:val="28"/>
          <w:sz w:val="24"/>
          <w:szCs w:val="24"/>
          <w:lang w:eastAsia="ru-RU"/>
        </w:rPr>
        <w:t xml:space="preserve">[4] </w:t>
      </w:r>
      <w:proofErr w:type="spellStart"/>
      <w:r w:rsidRPr="00CD1A61">
        <w:rPr>
          <w:kern w:val="28"/>
          <w:lang w:val="en-US" w:eastAsia="ru-RU"/>
        </w:rPr>
        <w:t>Skyhigh</w:t>
      </w:r>
      <w:proofErr w:type="spellEnd"/>
      <w:r w:rsidRPr="00CD1A61">
        <w:rPr>
          <w:kern w:val="28"/>
          <w:lang w:val="en-US" w:eastAsia="ru-RU"/>
        </w:rPr>
        <w:t xml:space="preserve"> research and reports (2015) What is Cloud Access Security Broker. In: </w:t>
      </w:r>
      <w:proofErr w:type="spellStart"/>
      <w:r w:rsidRPr="00CD1A61">
        <w:rPr>
          <w:kern w:val="28"/>
          <w:lang w:val="en-US" w:eastAsia="ru-RU"/>
        </w:rPr>
        <w:t>Skyhigh</w:t>
      </w:r>
      <w:proofErr w:type="spellEnd"/>
      <w:r w:rsidRPr="00CD1A61">
        <w:rPr>
          <w:kern w:val="28"/>
          <w:lang w:val="en-US" w:eastAsia="ru-RU"/>
        </w:rPr>
        <w:t xml:space="preserve"> Cloud University.</w:t>
      </w:r>
      <w:r>
        <w:rPr>
          <w:kern w:val="28"/>
          <w:lang w:val="en-US" w:eastAsia="ru-RU"/>
        </w:rPr>
        <w:t xml:space="preserve"> </w:t>
      </w:r>
      <w:r w:rsidRPr="00CD1A61">
        <w:rPr>
          <w:kern w:val="28"/>
          <w:lang w:val="en-US" w:eastAsia="ru-RU"/>
        </w:rPr>
        <w:t xml:space="preserve">Available via </w:t>
      </w:r>
      <w:hyperlink r:id="rId56" w:history="1">
        <w:r w:rsidRPr="00CD1A61">
          <w:rPr>
            <w:rStyle w:val="Hyperlink"/>
            <w:color w:val="auto"/>
            <w:kern w:val="28"/>
            <w:lang w:val="en-US" w:eastAsia="ru-RU"/>
          </w:rPr>
          <w:t>https</w:t>
        </w:r>
        <w:r w:rsidRPr="00CD1A61">
          <w:rPr>
            <w:rStyle w:val="Hyperlink"/>
            <w:color w:val="auto"/>
            <w:kern w:val="28"/>
            <w:lang w:eastAsia="ru-RU"/>
          </w:rPr>
          <w:t>://</w:t>
        </w:r>
        <w:r w:rsidRPr="00CD1A61">
          <w:rPr>
            <w:rStyle w:val="Hyperlink"/>
            <w:color w:val="auto"/>
            <w:kern w:val="28"/>
            <w:lang w:val="en-US" w:eastAsia="ru-RU"/>
          </w:rPr>
          <w:t>www</w:t>
        </w:r>
        <w:r w:rsidRPr="00CD1A61">
          <w:rPr>
            <w:rStyle w:val="Hyperlink"/>
            <w:color w:val="auto"/>
            <w:kern w:val="28"/>
            <w:lang w:eastAsia="ru-RU"/>
          </w:rPr>
          <w:t>.</w:t>
        </w:r>
        <w:proofErr w:type="spellStart"/>
        <w:r w:rsidRPr="00CD1A61">
          <w:rPr>
            <w:rStyle w:val="Hyperlink"/>
            <w:color w:val="auto"/>
            <w:kern w:val="28"/>
            <w:lang w:val="en-US" w:eastAsia="ru-RU"/>
          </w:rPr>
          <w:t>skyhighnetworks</w:t>
        </w:r>
        <w:proofErr w:type="spellEnd"/>
        <w:r w:rsidRPr="00CD1A61">
          <w:rPr>
            <w:rStyle w:val="Hyperlink"/>
            <w:color w:val="auto"/>
            <w:kern w:val="28"/>
            <w:lang w:eastAsia="ru-RU"/>
          </w:rPr>
          <w:t>.</w:t>
        </w:r>
        <w:r w:rsidRPr="00CD1A61">
          <w:rPr>
            <w:rStyle w:val="Hyperlink"/>
            <w:color w:val="auto"/>
            <w:kern w:val="28"/>
            <w:lang w:val="en-US" w:eastAsia="ru-RU"/>
          </w:rPr>
          <w:t>com</w:t>
        </w:r>
        <w:r w:rsidRPr="00CD1A61">
          <w:rPr>
            <w:rStyle w:val="Hyperlink"/>
            <w:color w:val="auto"/>
            <w:kern w:val="28"/>
            <w:lang w:eastAsia="ru-RU"/>
          </w:rPr>
          <w:t>/</w:t>
        </w:r>
        <w:r w:rsidRPr="00CD1A61">
          <w:rPr>
            <w:rStyle w:val="Hyperlink"/>
            <w:color w:val="auto"/>
            <w:kern w:val="28"/>
            <w:lang w:val="en-US" w:eastAsia="ru-RU"/>
          </w:rPr>
          <w:t>cloud</w:t>
        </w:r>
        <w:r w:rsidRPr="00CD1A61">
          <w:rPr>
            <w:rStyle w:val="Hyperlink"/>
            <w:color w:val="auto"/>
            <w:kern w:val="28"/>
            <w:lang w:eastAsia="ru-RU"/>
          </w:rPr>
          <w:t>-</w:t>
        </w:r>
        <w:r w:rsidRPr="00CD1A61">
          <w:rPr>
            <w:rStyle w:val="Hyperlink"/>
            <w:color w:val="auto"/>
            <w:kern w:val="28"/>
            <w:lang w:val="en-US" w:eastAsia="ru-RU"/>
          </w:rPr>
          <w:t>university</w:t>
        </w:r>
        <w:r w:rsidRPr="00CD1A61">
          <w:rPr>
            <w:rStyle w:val="Hyperlink"/>
            <w:color w:val="auto"/>
            <w:kern w:val="28"/>
            <w:lang w:eastAsia="ru-RU"/>
          </w:rPr>
          <w:t>/</w:t>
        </w:r>
        <w:r w:rsidRPr="00CD1A61">
          <w:rPr>
            <w:rStyle w:val="Hyperlink"/>
            <w:color w:val="auto"/>
            <w:kern w:val="28"/>
            <w:lang w:val="en-US" w:eastAsia="ru-RU"/>
          </w:rPr>
          <w:t>what</w:t>
        </w:r>
        <w:r w:rsidRPr="00CD1A61">
          <w:rPr>
            <w:rStyle w:val="Hyperlink"/>
            <w:color w:val="auto"/>
            <w:kern w:val="28"/>
            <w:lang w:eastAsia="ru-RU"/>
          </w:rPr>
          <w:t>-</w:t>
        </w:r>
        <w:r w:rsidRPr="00CD1A61">
          <w:rPr>
            <w:rStyle w:val="Hyperlink"/>
            <w:color w:val="auto"/>
            <w:kern w:val="28"/>
            <w:lang w:val="en-US" w:eastAsia="ru-RU"/>
          </w:rPr>
          <w:t>is</w:t>
        </w:r>
        <w:r w:rsidRPr="00CD1A61">
          <w:rPr>
            <w:rStyle w:val="Hyperlink"/>
            <w:color w:val="auto"/>
            <w:kern w:val="28"/>
            <w:lang w:eastAsia="ru-RU"/>
          </w:rPr>
          <w:t>-</w:t>
        </w:r>
        <w:r w:rsidRPr="00CD1A61">
          <w:rPr>
            <w:rStyle w:val="Hyperlink"/>
            <w:color w:val="auto"/>
            <w:kern w:val="28"/>
            <w:lang w:val="en-US" w:eastAsia="ru-RU"/>
          </w:rPr>
          <w:t>cloud</w:t>
        </w:r>
        <w:r w:rsidRPr="00CD1A61">
          <w:rPr>
            <w:rStyle w:val="Hyperlink"/>
            <w:color w:val="auto"/>
            <w:kern w:val="28"/>
            <w:lang w:eastAsia="ru-RU"/>
          </w:rPr>
          <w:t>-</w:t>
        </w:r>
        <w:r w:rsidRPr="00CD1A61">
          <w:rPr>
            <w:rStyle w:val="Hyperlink"/>
            <w:color w:val="auto"/>
            <w:kern w:val="28"/>
            <w:lang w:val="en-US" w:eastAsia="ru-RU"/>
          </w:rPr>
          <w:t>access</w:t>
        </w:r>
        <w:r w:rsidRPr="00CD1A61">
          <w:rPr>
            <w:rStyle w:val="Hyperlink"/>
            <w:color w:val="auto"/>
            <w:kern w:val="28"/>
            <w:lang w:eastAsia="ru-RU"/>
          </w:rPr>
          <w:t>-</w:t>
        </w:r>
        <w:r w:rsidRPr="00CD1A61">
          <w:rPr>
            <w:rStyle w:val="Hyperlink"/>
            <w:color w:val="auto"/>
            <w:kern w:val="28"/>
            <w:lang w:val="en-US" w:eastAsia="ru-RU"/>
          </w:rPr>
          <w:t>security</w:t>
        </w:r>
        <w:r w:rsidRPr="00CD1A61">
          <w:rPr>
            <w:rStyle w:val="Hyperlink"/>
            <w:color w:val="auto"/>
            <w:kern w:val="28"/>
            <w:lang w:eastAsia="ru-RU"/>
          </w:rPr>
          <w:t>-</w:t>
        </w:r>
        <w:r w:rsidRPr="00CD1A61">
          <w:rPr>
            <w:rStyle w:val="Hyperlink"/>
            <w:color w:val="auto"/>
            <w:kern w:val="28"/>
            <w:lang w:val="en-US" w:eastAsia="ru-RU"/>
          </w:rPr>
          <w:t>broker</w:t>
        </w:r>
        <w:r w:rsidRPr="00CD1A61">
          <w:rPr>
            <w:rStyle w:val="Hyperlink"/>
            <w:color w:val="auto"/>
            <w:kern w:val="28"/>
            <w:lang w:eastAsia="ru-RU"/>
          </w:rPr>
          <w:t>/</w:t>
        </w:r>
      </w:hyperlink>
      <w:r w:rsidRPr="00CD6385">
        <w:rPr>
          <w:rStyle w:val="Hyperlink"/>
          <w:color w:val="auto"/>
          <w:kern w:val="28"/>
          <w:lang w:val="en-US" w:eastAsia="ru-RU"/>
        </w:rPr>
        <w:t>. Cited 01 Feb 2016.</w:t>
      </w:r>
    </w:p>
    <w:p w:rsidR="00F533E9" w:rsidRPr="00CD6385" w:rsidRDefault="00F533E9" w:rsidP="00622708">
      <w:pPr>
        <w:pStyle w:val="Ttulo1"/>
        <w:spacing w:before="300" w:after="150"/>
        <w:rPr>
          <w:rFonts w:ascii="Helvetica" w:hAnsi="Helvetica"/>
          <w:b w:val="0"/>
          <w:bCs w:val="0"/>
          <w:color w:val="3A3A3A"/>
          <w:sz w:val="57"/>
          <w:szCs w:val="57"/>
          <w:lang w:val="en-US"/>
        </w:rPr>
      </w:pPr>
      <w:r>
        <w:rPr>
          <w:kern w:val="28"/>
          <w:sz w:val="24"/>
          <w:szCs w:val="24"/>
          <w:lang w:val="en-US" w:eastAsia="ru-RU"/>
        </w:rPr>
        <w:t>[</w:t>
      </w:r>
      <w:r w:rsidRPr="00CD6385">
        <w:rPr>
          <w:rFonts w:ascii="Times New Roman" w:hAnsi="Times New Roman"/>
          <w:b w:val="0"/>
          <w:color w:val="auto"/>
          <w:kern w:val="28"/>
          <w:sz w:val="20"/>
          <w:szCs w:val="20"/>
          <w:lang w:val="en-US" w:eastAsia="ru-RU"/>
        </w:rPr>
        <w:t xml:space="preserve">5] </w:t>
      </w:r>
      <w:r w:rsidRPr="00CD6385">
        <w:rPr>
          <w:rFonts w:ascii="Times New Roman" w:hAnsi="Times New Roman"/>
          <w:b w:val="0"/>
          <w:color w:val="auto"/>
          <w:sz w:val="20"/>
          <w:szCs w:val="20"/>
        </w:rPr>
        <w:t>Lawson</w:t>
      </w:r>
      <w:r>
        <w:rPr>
          <w:rFonts w:ascii="Times New Roman" w:hAnsi="Times New Roman"/>
          <w:b w:val="0"/>
          <w:color w:val="auto"/>
          <w:sz w:val="20"/>
          <w:szCs w:val="20"/>
          <w:lang w:val="en-US"/>
        </w:rPr>
        <w:t xml:space="preserve"> C.</w:t>
      </w:r>
      <w:r w:rsidRPr="00CD6385">
        <w:rPr>
          <w:rFonts w:ascii="Times New Roman" w:hAnsi="Times New Roman"/>
          <w:b w:val="0"/>
          <w:color w:val="auto"/>
          <w:sz w:val="20"/>
          <w:szCs w:val="20"/>
        </w:rPr>
        <w:t>,</w:t>
      </w:r>
      <w:r w:rsidRPr="00CD6385">
        <w:rPr>
          <w:rStyle w:val="apple-converted-space"/>
          <w:rFonts w:ascii="Times New Roman" w:hAnsi="Times New Roman"/>
          <w:b w:val="0"/>
          <w:color w:val="auto"/>
          <w:sz w:val="20"/>
          <w:szCs w:val="20"/>
        </w:rPr>
        <w:t> </w:t>
      </w:r>
      <w:r w:rsidRPr="00CD6385">
        <w:rPr>
          <w:rFonts w:ascii="Times New Roman" w:hAnsi="Times New Roman"/>
          <w:b w:val="0"/>
          <w:color w:val="auto"/>
          <w:sz w:val="20"/>
          <w:szCs w:val="20"/>
        </w:rPr>
        <w:t xml:space="preserve"> MacDonald</w:t>
      </w:r>
      <w:r>
        <w:rPr>
          <w:rFonts w:ascii="Times New Roman" w:hAnsi="Times New Roman"/>
          <w:b w:val="0"/>
          <w:color w:val="auto"/>
          <w:sz w:val="20"/>
          <w:szCs w:val="20"/>
          <w:lang w:val="en-US"/>
        </w:rPr>
        <w:t xml:space="preserve"> N.</w:t>
      </w:r>
      <w:r w:rsidRPr="00CD6385">
        <w:rPr>
          <w:rFonts w:ascii="Times New Roman" w:hAnsi="Times New Roman"/>
          <w:b w:val="0"/>
          <w:color w:val="auto"/>
          <w:sz w:val="20"/>
          <w:szCs w:val="20"/>
        </w:rPr>
        <w:t>,</w:t>
      </w:r>
      <w:r w:rsidRPr="00CD6385">
        <w:rPr>
          <w:rStyle w:val="apple-converted-space"/>
          <w:rFonts w:ascii="Times New Roman" w:hAnsi="Times New Roman"/>
          <w:b w:val="0"/>
          <w:color w:val="auto"/>
          <w:sz w:val="20"/>
          <w:szCs w:val="20"/>
        </w:rPr>
        <w:t> </w:t>
      </w:r>
      <w:r w:rsidRPr="00CD6385">
        <w:rPr>
          <w:rFonts w:ascii="Times New Roman" w:hAnsi="Times New Roman"/>
          <w:b w:val="0"/>
          <w:color w:val="auto"/>
          <w:sz w:val="20"/>
          <w:szCs w:val="20"/>
        </w:rPr>
        <w:t xml:space="preserve"> Lowans</w:t>
      </w:r>
      <w:r>
        <w:rPr>
          <w:rFonts w:ascii="Times New Roman" w:hAnsi="Times New Roman"/>
          <w:b w:val="0"/>
          <w:color w:val="auto"/>
          <w:sz w:val="20"/>
          <w:szCs w:val="20"/>
          <w:lang w:val="en-US"/>
        </w:rPr>
        <w:t xml:space="preserve"> B.</w:t>
      </w:r>
      <w:r w:rsidRPr="00CD6385">
        <w:rPr>
          <w:rFonts w:ascii="Times New Roman" w:hAnsi="Times New Roman"/>
          <w:b w:val="0"/>
          <w:color w:val="auto"/>
          <w:sz w:val="20"/>
          <w:szCs w:val="20"/>
          <w:lang w:val="en-US"/>
        </w:rPr>
        <w:t xml:space="preserve"> (2015) </w:t>
      </w:r>
      <w:r w:rsidRPr="00CD6385">
        <w:rPr>
          <w:rFonts w:ascii="Times New Roman" w:hAnsi="Times New Roman"/>
          <w:b w:val="0"/>
          <w:bCs w:val="0"/>
          <w:color w:val="auto"/>
          <w:sz w:val="20"/>
          <w:szCs w:val="20"/>
        </w:rPr>
        <w:t>Market Guide for Cloud Access Security Brokers</w:t>
      </w:r>
      <w:r w:rsidRPr="00622708">
        <w:rPr>
          <w:rFonts w:ascii="Times New Roman" w:hAnsi="Times New Roman"/>
          <w:b w:val="0"/>
          <w:bCs w:val="0"/>
          <w:color w:val="auto"/>
          <w:sz w:val="20"/>
          <w:szCs w:val="20"/>
          <w:lang w:val="en-US"/>
        </w:rPr>
        <w:t>. In Gartner research. Available via</w:t>
      </w:r>
      <w:r w:rsidRPr="009F62AF">
        <w:rPr>
          <w:rFonts w:ascii="Times New Roman" w:hAnsi="Times New Roman"/>
          <w:b w:val="0"/>
          <w:bCs w:val="0"/>
          <w:color w:val="auto"/>
          <w:sz w:val="20"/>
          <w:szCs w:val="20"/>
          <w:lang w:val="en-US"/>
        </w:rPr>
        <w:t xml:space="preserve"> </w:t>
      </w:r>
      <w:hyperlink r:id="rId57" w:history="1">
        <w:r w:rsidRPr="00CD6385">
          <w:rPr>
            <w:rStyle w:val="Hyperlink"/>
            <w:rFonts w:ascii="Times New Roman" w:hAnsi="Times New Roman"/>
            <w:b w:val="0"/>
            <w:color w:val="auto"/>
            <w:kern w:val="28"/>
            <w:sz w:val="20"/>
            <w:szCs w:val="20"/>
            <w:lang w:val="en-US" w:eastAsia="ru-RU"/>
          </w:rPr>
          <w:t>http</w:t>
        </w:r>
        <w:r w:rsidRPr="00CD6385">
          <w:rPr>
            <w:rStyle w:val="Hyperlink"/>
            <w:rFonts w:ascii="Times New Roman" w:hAnsi="Times New Roman"/>
            <w:b w:val="0"/>
            <w:color w:val="auto"/>
            <w:kern w:val="28"/>
            <w:sz w:val="20"/>
            <w:szCs w:val="20"/>
            <w:lang w:eastAsia="ru-RU"/>
          </w:rPr>
          <w:t>://</w:t>
        </w:r>
        <w:r w:rsidRPr="00CD6385">
          <w:rPr>
            <w:rStyle w:val="Hyperlink"/>
            <w:rFonts w:ascii="Times New Roman" w:hAnsi="Times New Roman"/>
            <w:b w:val="0"/>
            <w:color w:val="auto"/>
            <w:kern w:val="28"/>
            <w:sz w:val="20"/>
            <w:szCs w:val="20"/>
            <w:lang w:val="en-US" w:eastAsia="ru-RU"/>
          </w:rPr>
          <w:t>www</w:t>
        </w:r>
        <w:r w:rsidRPr="00CD6385">
          <w:rPr>
            <w:rStyle w:val="Hyperlink"/>
            <w:rFonts w:ascii="Times New Roman" w:hAnsi="Times New Roman"/>
            <w:b w:val="0"/>
            <w:color w:val="auto"/>
            <w:kern w:val="28"/>
            <w:sz w:val="20"/>
            <w:szCs w:val="20"/>
            <w:lang w:eastAsia="ru-RU"/>
          </w:rPr>
          <w:t>.</w:t>
        </w:r>
        <w:proofErr w:type="spellStart"/>
        <w:r w:rsidRPr="00CD6385">
          <w:rPr>
            <w:rStyle w:val="Hyperlink"/>
            <w:rFonts w:ascii="Times New Roman" w:hAnsi="Times New Roman"/>
            <w:b w:val="0"/>
            <w:color w:val="auto"/>
            <w:kern w:val="28"/>
            <w:sz w:val="20"/>
            <w:szCs w:val="20"/>
            <w:lang w:val="en-US" w:eastAsia="ru-RU"/>
          </w:rPr>
          <w:t>gartner</w:t>
        </w:r>
        <w:proofErr w:type="spellEnd"/>
        <w:r w:rsidRPr="00CD6385">
          <w:rPr>
            <w:rStyle w:val="Hyperlink"/>
            <w:rFonts w:ascii="Times New Roman" w:hAnsi="Times New Roman"/>
            <w:b w:val="0"/>
            <w:color w:val="auto"/>
            <w:kern w:val="28"/>
            <w:sz w:val="20"/>
            <w:szCs w:val="20"/>
            <w:lang w:eastAsia="ru-RU"/>
          </w:rPr>
          <w:t>.</w:t>
        </w:r>
        <w:r w:rsidRPr="00CD6385">
          <w:rPr>
            <w:rStyle w:val="Hyperlink"/>
            <w:rFonts w:ascii="Times New Roman" w:hAnsi="Times New Roman"/>
            <w:b w:val="0"/>
            <w:color w:val="auto"/>
            <w:kern w:val="28"/>
            <w:sz w:val="20"/>
            <w:szCs w:val="20"/>
            <w:lang w:val="en-US" w:eastAsia="ru-RU"/>
          </w:rPr>
          <w:t>com</w:t>
        </w:r>
        <w:r w:rsidRPr="00CD6385">
          <w:rPr>
            <w:rStyle w:val="Hyperlink"/>
            <w:rFonts w:ascii="Times New Roman" w:hAnsi="Times New Roman"/>
            <w:b w:val="0"/>
            <w:color w:val="auto"/>
            <w:kern w:val="28"/>
            <w:sz w:val="20"/>
            <w:szCs w:val="20"/>
            <w:lang w:eastAsia="ru-RU"/>
          </w:rPr>
          <w:t>/</w:t>
        </w:r>
        <w:r w:rsidRPr="00CD6385">
          <w:rPr>
            <w:rStyle w:val="Hyperlink"/>
            <w:rFonts w:ascii="Times New Roman" w:hAnsi="Times New Roman"/>
            <w:b w:val="0"/>
            <w:color w:val="auto"/>
            <w:kern w:val="28"/>
            <w:sz w:val="20"/>
            <w:szCs w:val="20"/>
            <w:lang w:val="en-US" w:eastAsia="ru-RU"/>
          </w:rPr>
          <w:t>technology</w:t>
        </w:r>
        <w:r w:rsidRPr="00CD6385">
          <w:rPr>
            <w:rStyle w:val="Hyperlink"/>
            <w:rFonts w:ascii="Times New Roman" w:hAnsi="Times New Roman"/>
            <w:b w:val="0"/>
            <w:color w:val="auto"/>
            <w:kern w:val="28"/>
            <w:sz w:val="20"/>
            <w:szCs w:val="20"/>
            <w:lang w:eastAsia="ru-RU"/>
          </w:rPr>
          <w:t>/</w:t>
        </w:r>
        <w:r w:rsidRPr="00CD6385">
          <w:rPr>
            <w:rStyle w:val="Hyperlink"/>
            <w:rFonts w:ascii="Times New Roman" w:hAnsi="Times New Roman"/>
            <w:b w:val="0"/>
            <w:color w:val="auto"/>
            <w:kern w:val="28"/>
            <w:sz w:val="20"/>
            <w:szCs w:val="20"/>
            <w:lang w:val="en-US" w:eastAsia="ru-RU"/>
          </w:rPr>
          <w:t>reprints</w:t>
        </w:r>
        <w:r w:rsidRPr="00CD6385">
          <w:rPr>
            <w:rStyle w:val="Hyperlink"/>
            <w:rFonts w:ascii="Times New Roman" w:hAnsi="Times New Roman"/>
            <w:b w:val="0"/>
            <w:color w:val="auto"/>
            <w:kern w:val="28"/>
            <w:sz w:val="20"/>
            <w:szCs w:val="20"/>
            <w:lang w:eastAsia="ru-RU"/>
          </w:rPr>
          <w:t>.</w:t>
        </w:r>
        <w:r w:rsidRPr="00CD6385">
          <w:rPr>
            <w:rStyle w:val="Hyperlink"/>
            <w:rFonts w:ascii="Times New Roman" w:hAnsi="Times New Roman"/>
            <w:b w:val="0"/>
            <w:color w:val="auto"/>
            <w:kern w:val="28"/>
            <w:sz w:val="20"/>
            <w:szCs w:val="20"/>
            <w:lang w:val="en-US" w:eastAsia="ru-RU"/>
          </w:rPr>
          <w:t>do</w:t>
        </w:r>
        <w:r w:rsidRPr="00CD6385">
          <w:rPr>
            <w:rStyle w:val="Hyperlink"/>
            <w:rFonts w:ascii="Times New Roman" w:hAnsi="Times New Roman"/>
            <w:b w:val="0"/>
            <w:color w:val="auto"/>
            <w:kern w:val="28"/>
            <w:sz w:val="20"/>
            <w:szCs w:val="20"/>
            <w:lang w:eastAsia="ru-RU"/>
          </w:rPr>
          <w:t>?</w:t>
        </w:r>
        <w:r w:rsidRPr="00CD6385">
          <w:rPr>
            <w:rStyle w:val="Hyperlink"/>
            <w:rFonts w:ascii="Times New Roman" w:hAnsi="Times New Roman"/>
            <w:b w:val="0"/>
            <w:color w:val="auto"/>
            <w:kern w:val="28"/>
            <w:sz w:val="20"/>
            <w:szCs w:val="20"/>
            <w:lang w:val="en-US" w:eastAsia="ru-RU"/>
          </w:rPr>
          <w:t>id</w:t>
        </w:r>
        <w:r w:rsidRPr="00CD6385">
          <w:rPr>
            <w:rStyle w:val="Hyperlink"/>
            <w:rFonts w:ascii="Times New Roman" w:hAnsi="Times New Roman"/>
            <w:b w:val="0"/>
            <w:color w:val="auto"/>
            <w:kern w:val="28"/>
            <w:sz w:val="20"/>
            <w:szCs w:val="20"/>
            <w:lang w:eastAsia="ru-RU"/>
          </w:rPr>
          <w:t>=1-2</w:t>
        </w:r>
        <w:r w:rsidRPr="00CD6385">
          <w:rPr>
            <w:rStyle w:val="Hyperlink"/>
            <w:rFonts w:ascii="Times New Roman" w:hAnsi="Times New Roman"/>
            <w:b w:val="0"/>
            <w:color w:val="auto"/>
            <w:kern w:val="28"/>
            <w:sz w:val="20"/>
            <w:szCs w:val="20"/>
            <w:lang w:val="en-US" w:eastAsia="ru-RU"/>
          </w:rPr>
          <w:t>RUEH</w:t>
        </w:r>
        <w:r w:rsidRPr="00CD6385">
          <w:rPr>
            <w:rStyle w:val="Hyperlink"/>
            <w:rFonts w:ascii="Times New Roman" w:hAnsi="Times New Roman"/>
            <w:b w:val="0"/>
            <w:color w:val="auto"/>
            <w:kern w:val="28"/>
            <w:sz w:val="20"/>
            <w:szCs w:val="20"/>
            <w:lang w:eastAsia="ru-RU"/>
          </w:rPr>
          <w:t>70&amp;</w:t>
        </w:r>
        <w:r w:rsidRPr="00CD6385">
          <w:rPr>
            <w:rStyle w:val="Hyperlink"/>
            <w:rFonts w:ascii="Times New Roman" w:hAnsi="Times New Roman"/>
            <w:b w:val="0"/>
            <w:color w:val="auto"/>
            <w:kern w:val="28"/>
            <w:sz w:val="20"/>
            <w:szCs w:val="20"/>
            <w:lang w:val="en-US" w:eastAsia="ru-RU"/>
          </w:rPr>
          <w:t>ct</w:t>
        </w:r>
        <w:r w:rsidRPr="00CD6385">
          <w:rPr>
            <w:rStyle w:val="Hyperlink"/>
            <w:rFonts w:ascii="Times New Roman" w:hAnsi="Times New Roman"/>
            <w:b w:val="0"/>
            <w:color w:val="auto"/>
            <w:kern w:val="28"/>
            <w:sz w:val="20"/>
            <w:szCs w:val="20"/>
            <w:lang w:eastAsia="ru-RU"/>
          </w:rPr>
          <w:t>=151110&amp;</w:t>
        </w:r>
        <w:proofErr w:type="spellStart"/>
        <w:r w:rsidRPr="00CD6385">
          <w:rPr>
            <w:rStyle w:val="Hyperlink"/>
            <w:rFonts w:ascii="Times New Roman" w:hAnsi="Times New Roman"/>
            <w:b w:val="0"/>
            <w:color w:val="auto"/>
            <w:kern w:val="28"/>
            <w:sz w:val="20"/>
            <w:szCs w:val="20"/>
            <w:lang w:val="en-US" w:eastAsia="ru-RU"/>
          </w:rPr>
          <w:t>st</w:t>
        </w:r>
        <w:proofErr w:type="spellEnd"/>
        <w:r w:rsidRPr="00CD6385">
          <w:rPr>
            <w:rStyle w:val="Hyperlink"/>
            <w:rFonts w:ascii="Times New Roman" w:hAnsi="Times New Roman"/>
            <w:b w:val="0"/>
            <w:color w:val="auto"/>
            <w:kern w:val="28"/>
            <w:sz w:val="20"/>
            <w:szCs w:val="20"/>
            <w:lang w:eastAsia="ru-RU"/>
          </w:rPr>
          <w:t>=</w:t>
        </w:r>
        <w:r w:rsidRPr="00CD6385">
          <w:rPr>
            <w:rStyle w:val="Hyperlink"/>
            <w:rFonts w:ascii="Times New Roman" w:hAnsi="Times New Roman"/>
            <w:b w:val="0"/>
            <w:color w:val="auto"/>
            <w:kern w:val="28"/>
            <w:sz w:val="20"/>
            <w:szCs w:val="20"/>
            <w:lang w:val="en-US" w:eastAsia="ru-RU"/>
          </w:rPr>
          <w:t>sb</w:t>
        </w:r>
      </w:hyperlink>
      <w:r w:rsidRPr="00CD6385">
        <w:rPr>
          <w:rStyle w:val="Hyperlink"/>
          <w:rFonts w:ascii="Times New Roman" w:hAnsi="Times New Roman"/>
          <w:b w:val="0"/>
          <w:color w:val="auto"/>
          <w:kern w:val="28"/>
          <w:sz w:val="20"/>
          <w:szCs w:val="20"/>
          <w:lang w:val="en-US" w:eastAsia="ru-RU"/>
        </w:rPr>
        <w:t>. Cited 01 Feb 2016.</w:t>
      </w:r>
    </w:p>
    <w:p w:rsidR="00F533E9" w:rsidRDefault="00F533E9" w:rsidP="00072DD3">
      <w:pPr>
        <w:rPr>
          <w:rStyle w:val="Hyperlink"/>
          <w:color w:val="auto"/>
          <w:lang w:val="en-US"/>
        </w:rPr>
      </w:pPr>
      <w:r w:rsidRPr="003159E9">
        <w:rPr>
          <w:kern w:val="28"/>
          <w:sz w:val="24"/>
          <w:szCs w:val="24"/>
          <w:lang w:val="en-US" w:eastAsia="ru-RU"/>
        </w:rPr>
        <w:t>[6]</w:t>
      </w:r>
      <w:r>
        <w:rPr>
          <w:kern w:val="28"/>
          <w:sz w:val="24"/>
          <w:szCs w:val="24"/>
          <w:lang w:val="en-US" w:eastAsia="ru-RU"/>
        </w:rPr>
        <w:t xml:space="preserve"> </w:t>
      </w:r>
      <w:r w:rsidRPr="009F62AF">
        <w:rPr>
          <w:kern w:val="28"/>
          <w:lang w:val="en-US" w:eastAsia="ru-RU"/>
        </w:rPr>
        <w:t>Campbell</w:t>
      </w:r>
      <w:r>
        <w:rPr>
          <w:kern w:val="28"/>
          <w:lang w:val="en-US" w:eastAsia="ru-RU"/>
        </w:rPr>
        <w:t xml:space="preserve"> M.</w:t>
      </w:r>
      <w:r w:rsidRPr="009F62AF">
        <w:rPr>
          <w:kern w:val="28"/>
          <w:lang w:val="en-US" w:eastAsia="ru-RU"/>
        </w:rPr>
        <w:t xml:space="preserve"> (2015) Cloud Data Encryption is Easy. In Cloud</w:t>
      </w:r>
      <w:r>
        <w:rPr>
          <w:kern w:val="28"/>
          <w:lang w:val="en-US" w:eastAsia="ru-RU"/>
        </w:rPr>
        <w:t xml:space="preserve"> </w:t>
      </w:r>
      <w:proofErr w:type="spellStart"/>
      <w:r>
        <w:rPr>
          <w:kern w:val="28"/>
          <w:lang w:val="en-US" w:eastAsia="ru-RU"/>
        </w:rPr>
        <w:t>Cyphercloud</w:t>
      </w:r>
      <w:proofErr w:type="spellEnd"/>
      <w:r>
        <w:rPr>
          <w:kern w:val="28"/>
          <w:lang w:val="en-US" w:eastAsia="ru-RU"/>
        </w:rPr>
        <w:t xml:space="preserve"> blog</w:t>
      </w:r>
      <w:r w:rsidRPr="009F62AF">
        <w:rPr>
          <w:kern w:val="28"/>
          <w:lang w:val="en-US" w:eastAsia="ru-RU"/>
        </w:rPr>
        <w:t xml:space="preserve">. Available via </w:t>
      </w:r>
      <w:hyperlink r:id="rId58" w:history="1">
        <w:r w:rsidRPr="00CD6385">
          <w:rPr>
            <w:rStyle w:val="Hyperlink"/>
            <w:color w:val="auto"/>
            <w:lang w:val="en-US"/>
          </w:rPr>
          <w:t>http://www.ciphercloud.com/blog/cloud-data-encryption-easy/.Cited</w:t>
        </w:r>
      </w:hyperlink>
      <w:r w:rsidRPr="00CD6385">
        <w:rPr>
          <w:rStyle w:val="Hyperlink"/>
          <w:color w:val="auto"/>
          <w:lang w:val="en-US"/>
        </w:rPr>
        <w:t xml:space="preserve"> 01 Feb 2016.</w:t>
      </w:r>
    </w:p>
    <w:p w:rsidR="00F533E9" w:rsidRPr="003159E9" w:rsidRDefault="00F533E9" w:rsidP="00072DD3">
      <w:pPr>
        <w:rPr>
          <w:sz w:val="24"/>
          <w:szCs w:val="24"/>
          <w:lang w:val="en-US"/>
        </w:rPr>
      </w:pPr>
    </w:p>
    <w:p w:rsidR="00F533E9" w:rsidRDefault="00F533E9" w:rsidP="00072DD3">
      <w:pPr>
        <w:autoSpaceDE w:val="0"/>
        <w:autoSpaceDN w:val="0"/>
        <w:adjustRightInd w:val="0"/>
        <w:rPr>
          <w:bCs/>
          <w:lang w:val="en-US"/>
        </w:rPr>
      </w:pPr>
      <w:r w:rsidRPr="003345B3">
        <w:rPr>
          <w:kern w:val="28"/>
          <w:lang w:val="en-US" w:eastAsia="ru-RU"/>
        </w:rPr>
        <w:t xml:space="preserve">[7] </w:t>
      </w:r>
      <w:proofErr w:type="spellStart"/>
      <w:r w:rsidRPr="003345B3">
        <w:rPr>
          <w:kern w:val="28"/>
          <w:lang w:val="en-US" w:eastAsia="ru-RU"/>
        </w:rPr>
        <w:t>Yovel</w:t>
      </w:r>
      <w:proofErr w:type="spellEnd"/>
      <w:r>
        <w:rPr>
          <w:b/>
          <w:kern w:val="28"/>
          <w:lang w:val="en-US" w:eastAsia="ru-RU"/>
        </w:rPr>
        <w:t xml:space="preserve"> Y.</w:t>
      </w:r>
      <w:r w:rsidRPr="003345B3">
        <w:rPr>
          <w:kern w:val="28"/>
          <w:lang w:val="en-US" w:eastAsia="ru-RU"/>
        </w:rPr>
        <w:t xml:space="preserve"> (2014) </w:t>
      </w:r>
      <w:r w:rsidRPr="003345B3">
        <w:t>4 Essential Ways to Protect My Mobile Apps</w:t>
      </w:r>
      <w:r w:rsidRPr="003345B3">
        <w:rPr>
          <w:lang w:val="en-US"/>
        </w:rPr>
        <w:t>. In Security Intelligence e-magazine. Available via</w:t>
      </w:r>
      <w:r>
        <w:rPr>
          <w:lang w:val="en-US"/>
        </w:rPr>
        <w:t xml:space="preserve"> </w:t>
      </w:r>
      <w:hyperlink r:id="rId59" w:history="1">
        <w:r w:rsidRPr="003345B3">
          <w:rPr>
            <w:rStyle w:val="Hyperlink"/>
            <w:color w:val="auto"/>
            <w:kern w:val="28"/>
            <w:lang w:val="en-US" w:eastAsia="ru-RU"/>
          </w:rPr>
          <w:t>https</w:t>
        </w:r>
        <w:r w:rsidRPr="003345B3">
          <w:rPr>
            <w:rStyle w:val="Hyperlink"/>
            <w:color w:val="auto"/>
            <w:kern w:val="28"/>
            <w:lang w:eastAsia="ru-RU"/>
          </w:rPr>
          <w:t>://</w:t>
        </w:r>
        <w:proofErr w:type="spellStart"/>
        <w:r w:rsidRPr="003345B3">
          <w:rPr>
            <w:rStyle w:val="Hyperlink"/>
            <w:color w:val="auto"/>
            <w:kern w:val="28"/>
            <w:lang w:val="en-US" w:eastAsia="ru-RU"/>
          </w:rPr>
          <w:t>securityintelligence</w:t>
        </w:r>
        <w:proofErr w:type="spellEnd"/>
        <w:r w:rsidRPr="003345B3">
          <w:rPr>
            <w:rStyle w:val="Hyperlink"/>
            <w:color w:val="auto"/>
            <w:kern w:val="28"/>
            <w:lang w:eastAsia="ru-RU"/>
          </w:rPr>
          <w:t>.</w:t>
        </w:r>
        <w:r w:rsidRPr="003345B3">
          <w:rPr>
            <w:rStyle w:val="Hyperlink"/>
            <w:color w:val="auto"/>
            <w:kern w:val="28"/>
            <w:lang w:val="en-US" w:eastAsia="ru-RU"/>
          </w:rPr>
          <w:t>com</w:t>
        </w:r>
        <w:r w:rsidRPr="003345B3">
          <w:rPr>
            <w:rStyle w:val="Hyperlink"/>
            <w:color w:val="auto"/>
            <w:kern w:val="28"/>
            <w:lang w:eastAsia="ru-RU"/>
          </w:rPr>
          <w:t>/</w:t>
        </w:r>
        <w:r w:rsidRPr="003345B3">
          <w:rPr>
            <w:rStyle w:val="Hyperlink"/>
            <w:color w:val="auto"/>
            <w:kern w:val="28"/>
            <w:lang w:val="en-US" w:eastAsia="ru-RU"/>
          </w:rPr>
          <w:t>how</w:t>
        </w:r>
        <w:r w:rsidRPr="003345B3">
          <w:rPr>
            <w:rStyle w:val="Hyperlink"/>
            <w:color w:val="auto"/>
            <w:kern w:val="28"/>
            <w:lang w:eastAsia="ru-RU"/>
          </w:rPr>
          <w:t>-</w:t>
        </w:r>
        <w:r w:rsidRPr="003345B3">
          <w:rPr>
            <w:rStyle w:val="Hyperlink"/>
            <w:color w:val="auto"/>
            <w:kern w:val="28"/>
            <w:lang w:val="en-US" w:eastAsia="ru-RU"/>
          </w:rPr>
          <w:t>to</w:t>
        </w:r>
        <w:r w:rsidRPr="003345B3">
          <w:rPr>
            <w:rStyle w:val="Hyperlink"/>
            <w:color w:val="auto"/>
            <w:kern w:val="28"/>
            <w:lang w:eastAsia="ru-RU"/>
          </w:rPr>
          <w:t>-</w:t>
        </w:r>
        <w:r w:rsidRPr="003345B3">
          <w:rPr>
            <w:rStyle w:val="Hyperlink"/>
            <w:color w:val="auto"/>
            <w:kern w:val="28"/>
            <w:lang w:val="en-US" w:eastAsia="ru-RU"/>
          </w:rPr>
          <w:t>protect</w:t>
        </w:r>
        <w:r w:rsidRPr="003345B3">
          <w:rPr>
            <w:rStyle w:val="Hyperlink"/>
            <w:color w:val="auto"/>
            <w:kern w:val="28"/>
            <w:lang w:eastAsia="ru-RU"/>
          </w:rPr>
          <w:t>-</w:t>
        </w:r>
        <w:r w:rsidRPr="003345B3">
          <w:rPr>
            <w:rStyle w:val="Hyperlink"/>
            <w:color w:val="auto"/>
            <w:kern w:val="28"/>
            <w:lang w:val="en-US" w:eastAsia="ru-RU"/>
          </w:rPr>
          <w:t>mobile</w:t>
        </w:r>
        <w:r w:rsidRPr="003345B3">
          <w:rPr>
            <w:rStyle w:val="Hyperlink"/>
            <w:color w:val="auto"/>
            <w:kern w:val="28"/>
            <w:lang w:eastAsia="ru-RU"/>
          </w:rPr>
          <w:t>-</w:t>
        </w:r>
        <w:r w:rsidRPr="003345B3">
          <w:rPr>
            <w:rStyle w:val="Hyperlink"/>
            <w:color w:val="auto"/>
            <w:kern w:val="28"/>
            <w:lang w:val="en-US" w:eastAsia="ru-RU"/>
          </w:rPr>
          <w:t>apps</w:t>
        </w:r>
        <w:r w:rsidRPr="003345B3">
          <w:rPr>
            <w:rStyle w:val="Hyperlink"/>
            <w:color w:val="auto"/>
            <w:kern w:val="28"/>
            <w:lang w:eastAsia="ru-RU"/>
          </w:rPr>
          <w:t>-</w:t>
        </w:r>
        <w:r w:rsidRPr="003345B3">
          <w:rPr>
            <w:rStyle w:val="Hyperlink"/>
            <w:color w:val="auto"/>
            <w:kern w:val="28"/>
            <w:lang w:val="en-US" w:eastAsia="ru-RU"/>
          </w:rPr>
          <w:t>essentials</w:t>
        </w:r>
        <w:r w:rsidRPr="003345B3">
          <w:rPr>
            <w:rStyle w:val="Hyperlink"/>
            <w:color w:val="auto"/>
            <w:kern w:val="28"/>
            <w:lang w:eastAsia="ru-RU"/>
          </w:rPr>
          <w:t>/</w:t>
        </w:r>
      </w:hyperlink>
      <w:r w:rsidRPr="003345B3">
        <w:rPr>
          <w:rStyle w:val="Hyperlink"/>
          <w:color w:val="auto"/>
          <w:kern w:val="28"/>
          <w:lang w:val="en-US" w:eastAsia="ru-RU"/>
        </w:rPr>
        <w:t>. 02 Feb 2016</w:t>
      </w:r>
      <w:r w:rsidRPr="003345B3" w:rsidDel="003345B3">
        <w:rPr>
          <w:bCs/>
        </w:rPr>
        <w:t xml:space="preserve"> </w:t>
      </w:r>
    </w:p>
    <w:p w:rsidR="00F533E9" w:rsidRDefault="00F533E9" w:rsidP="00072DD3">
      <w:pPr>
        <w:autoSpaceDE w:val="0"/>
        <w:autoSpaceDN w:val="0"/>
        <w:adjustRightInd w:val="0"/>
        <w:rPr>
          <w:bCs/>
          <w:lang w:val="en-US"/>
        </w:rPr>
      </w:pPr>
    </w:p>
    <w:p w:rsidR="00F533E9" w:rsidRPr="00F50654" w:rsidRDefault="00F533E9" w:rsidP="00072DD3">
      <w:pPr>
        <w:autoSpaceDE w:val="0"/>
        <w:autoSpaceDN w:val="0"/>
        <w:adjustRightInd w:val="0"/>
        <w:rPr>
          <w:bCs/>
          <w:lang w:val="en-US"/>
        </w:rPr>
      </w:pPr>
      <w:r w:rsidRPr="00F50654">
        <w:rPr>
          <w:bCs/>
          <w:lang w:val="en-US"/>
        </w:rPr>
        <w:t xml:space="preserve">[8] Abdul Nasir Khan, </w:t>
      </w:r>
      <w:r w:rsidRPr="00F50654" w:rsidDel="00C1418D">
        <w:rPr>
          <w:bCs/>
          <w:lang w:val="en-US"/>
        </w:rPr>
        <w:t xml:space="preserve">M. L. </w:t>
      </w:r>
      <w:r w:rsidRPr="00F50654">
        <w:rPr>
          <w:bCs/>
          <w:lang w:val="en-US"/>
        </w:rPr>
        <w:t xml:space="preserve">Mat </w:t>
      </w:r>
      <w:proofErr w:type="spellStart"/>
      <w:r w:rsidRPr="00F50654">
        <w:rPr>
          <w:bCs/>
          <w:lang w:val="en-US"/>
        </w:rPr>
        <w:t>Kiah</w:t>
      </w:r>
      <w:proofErr w:type="spellEnd"/>
      <w:r w:rsidRPr="00F50654">
        <w:rPr>
          <w:bCs/>
          <w:lang w:val="en-US"/>
        </w:rPr>
        <w:t xml:space="preserve">, </w:t>
      </w:r>
      <w:proofErr w:type="spellStart"/>
      <w:r w:rsidRPr="00F50654">
        <w:rPr>
          <w:bCs/>
          <w:lang w:val="en-US"/>
        </w:rPr>
        <w:t>Mazhar</w:t>
      </w:r>
      <w:proofErr w:type="spellEnd"/>
      <w:r w:rsidRPr="00F50654">
        <w:rPr>
          <w:bCs/>
          <w:lang w:val="en-US"/>
        </w:rPr>
        <w:t xml:space="preserve"> Ali, </w:t>
      </w:r>
      <w:proofErr w:type="spellStart"/>
      <w:r w:rsidRPr="00F50654">
        <w:rPr>
          <w:bCs/>
          <w:lang w:val="en-US"/>
        </w:rPr>
        <w:t>Shahaboddin</w:t>
      </w:r>
      <w:proofErr w:type="spellEnd"/>
      <w:r w:rsidRPr="00F50654">
        <w:rPr>
          <w:bCs/>
          <w:lang w:val="en-US"/>
        </w:rPr>
        <w:t xml:space="preserve"> </w:t>
      </w:r>
      <w:proofErr w:type="spellStart"/>
      <w:r w:rsidRPr="00F50654">
        <w:rPr>
          <w:bCs/>
          <w:lang w:val="en-US"/>
        </w:rPr>
        <w:t>Shamshirband</w:t>
      </w:r>
      <w:proofErr w:type="spellEnd"/>
      <w:r w:rsidRPr="00F50654">
        <w:rPr>
          <w:bCs/>
          <w:lang w:val="en-US"/>
        </w:rPr>
        <w:t xml:space="preserve">, Atta </w:t>
      </w:r>
      <w:proofErr w:type="spellStart"/>
      <w:r w:rsidRPr="00F50654">
        <w:rPr>
          <w:bCs/>
          <w:lang w:val="en-US"/>
        </w:rPr>
        <w:t>ur</w:t>
      </w:r>
      <w:proofErr w:type="spellEnd"/>
      <w:r w:rsidRPr="00F50654">
        <w:rPr>
          <w:bCs/>
          <w:lang w:val="en-US"/>
        </w:rPr>
        <w:t xml:space="preserve"> </w:t>
      </w:r>
      <w:proofErr w:type="spellStart"/>
      <w:r w:rsidRPr="00F50654">
        <w:rPr>
          <w:bCs/>
          <w:lang w:val="en-US"/>
        </w:rPr>
        <w:t>Rehman</w:t>
      </w:r>
      <w:proofErr w:type="spellEnd"/>
      <w:r w:rsidRPr="00F50654">
        <w:rPr>
          <w:bCs/>
          <w:lang w:val="en-US"/>
        </w:rPr>
        <w:t xml:space="preserve"> Khan. A Cloud-Manager-Based Re-Encryption Scheme for Mobile Users in Cloud Environment: a Hybrid Approach. Journal of Grid Computing. 13 (4), 651-675 (2015).</w:t>
      </w:r>
    </w:p>
    <w:p w:rsidR="00F533E9" w:rsidRPr="00F50654" w:rsidRDefault="00F533E9" w:rsidP="00072DD3">
      <w:pPr>
        <w:autoSpaceDE w:val="0"/>
        <w:autoSpaceDN w:val="0"/>
        <w:adjustRightInd w:val="0"/>
        <w:rPr>
          <w:bCs/>
          <w:lang w:val="en-US"/>
        </w:rPr>
      </w:pPr>
    </w:p>
    <w:p w:rsidR="00F533E9" w:rsidRDefault="00F533E9" w:rsidP="008E7DD7">
      <w:pPr>
        <w:autoSpaceDE w:val="0"/>
        <w:autoSpaceDN w:val="0"/>
        <w:adjustRightInd w:val="0"/>
        <w:rPr>
          <w:bCs/>
          <w:lang w:val="en-US"/>
        </w:rPr>
      </w:pPr>
      <w:r w:rsidRPr="00F50654">
        <w:rPr>
          <w:bCs/>
          <w:lang w:val="en-US"/>
        </w:rPr>
        <w:t xml:space="preserve">[9] </w:t>
      </w:r>
      <w:r w:rsidRPr="00F50654">
        <w:rPr>
          <w:bCs/>
          <w:color w:val="131413"/>
          <w:lang w:val="en-US"/>
        </w:rPr>
        <w:t xml:space="preserve">Abdul Nasir Khan, M. L. Mat </w:t>
      </w:r>
      <w:proofErr w:type="spellStart"/>
      <w:r w:rsidRPr="00F50654">
        <w:rPr>
          <w:bCs/>
          <w:color w:val="131413"/>
          <w:lang w:val="en-US"/>
        </w:rPr>
        <w:t>Kiah</w:t>
      </w:r>
      <w:proofErr w:type="spellEnd"/>
      <w:r w:rsidRPr="00F50654">
        <w:rPr>
          <w:bCs/>
          <w:color w:val="131413"/>
          <w:lang w:val="en-US"/>
        </w:rPr>
        <w:t xml:space="preserve">, </w:t>
      </w:r>
      <w:proofErr w:type="spellStart"/>
      <w:r w:rsidRPr="00F50654">
        <w:rPr>
          <w:bCs/>
          <w:color w:val="131413"/>
          <w:lang w:val="en-US"/>
        </w:rPr>
        <w:t>Mazhar</w:t>
      </w:r>
      <w:proofErr w:type="spellEnd"/>
      <w:r w:rsidRPr="00F50654">
        <w:rPr>
          <w:bCs/>
          <w:color w:val="131413"/>
          <w:lang w:val="en-US"/>
        </w:rPr>
        <w:t xml:space="preserve"> Ali, </w:t>
      </w:r>
      <w:proofErr w:type="spellStart"/>
      <w:r w:rsidRPr="00F50654">
        <w:rPr>
          <w:bCs/>
          <w:color w:val="131413"/>
          <w:lang w:val="en-US"/>
        </w:rPr>
        <w:t>Sajjad</w:t>
      </w:r>
      <w:proofErr w:type="spellEnd"/>
      <w:r w:rsidRPr="00F50654">
        <w:rPr>
          <w:bCs/>
          <w:color w:val="131413"/>
          <w:lang w:val="en-US"/>
        </w:rPr>
        <w:t xml:space="preserve"> A. </w:t>
      </w:r>
      <w:proofErr w:type="spellStart"/>
      <w:r w:rsidRPr="00F50654">
        <w:rPr>
          <w:bCs/>
          <w:color w:val="131413"/>
          <w:lang w:val="en-US"/>
        </w:rPr>
        <w:t>Madani</w:t>
      </w:r>
      <w:proofErr w:type="spellEnd"/>
      <w:r w:rsidRPr="00F50654">
        <w:rPr>
          <w:bCs/>
          <w:color w:val="131413"/>
          <w:lang w:val="en-US"/>
        </w:rPr>
        <w:t xml:space="preserve">, Atta </w:t>
      </w:r>
      <w:proofErr w:type="spellStart"/>
      <w:r w:rsidRPr="00F50654">
        <w:rPr>
          <w:bCs/>
          <w:color w:val="131413"/>
          <w:lang w:val="en-US"/>
        </w:rPr>
        <w:t>ur</w:t>
      </w:r>
      <w:proofErr w:type="spellEnd"/>
      <w:r w:rsidRPr="00F50654">
        <w:rPr>
          <w:bCs/>
          <w:color w:val="131413"/>
          <w:lang w:val="en-US"/>
        </w:rPr>
        <w:t xml:space="preserve"> </w:t>
      </w:r>
      <w:proofErr w:type="spellStart"/>
      <w:r w:rsidRPr="00F50654">
        <w:rPr>
          <w:bCs/>
          <w:color w:val="131413"/>
          <w:lang w:val="en-US"/>
        </w:rPr>
        <w:t>Rehman</w:t>
      </w:r>
      <w:proofErr w:type="spellEnd"/>
      <w:r w:rsidRPr="00F50654">
        <w:rPr>
          <w:bCs/>
          <w:color w:val="131413"/>
          <w:lang w:val="en-US"/>
        </w:rPr>
        <w:t xml:space="preserve"> Khan, </w:t>
      </w:r>
      <w:proofErr w:type="spellStart"/>
      <w:r w:rsidRPr="00F50654">
        <w:rPr>
          <w:bCs/>
          <w:color w:val="131413"/>
          <w:lang w:val="en-US"/>
        </w:rPr>
        <w:t>Shahaboddin</w:t>
      </w:r>
      <w:proofErr w:type="spellEnd"/>
      <w:r w:rsidRPr="00F50654">
        <w:rPr>
          <w:bCs/>
          <w:color w:val="131413"/>
          <w:lang w:val="en-US"/>
        </w:rPr>
        <w:t xml:space="preserve"> </w:t>
      </w:r>
      <w:proofErr w:type="spellStart"/>
      <w:r w:rsidRPr="00F50654">
        <w:rPr>
          <w:bCs/>
          <w:color w:val="131413"/>
          <w:lang w:val="en-US"/>
        </w:rPr>
        <w:t>Shamshirband</w:t>
      </w:r>
      <w:proofErr w:type="spellEnd"/>
      <w:r w:rsidRPr="00F50654">
        <w:rPr>
          <w:bCs/>
          <w:color w:val="131413"/>
          <w:lang w:val="en-US"/>
        </w:rPr>
        <w:t>. BSS: block-based sharing scheme for secure data storage services in mobile cloud environment.</w:t>
      </w:r>
      <w:r w:rsidRPr="00F50654">
        <w:rPr>
          <w:bCs/>
          <w:lang w:val="en-US"/>
        </w:rPr>
        <w:t xml:space="preserve"> Journal of Supercomputing. 70 (2), 946-976 (2014).</w:t>
      </w:r>
    </w:p>
    <w:p w:rsidR="00F533E9" w:rsidRPr="00F50654" w:rsidRDefault="00F533E9" w:rsidP="008E7DD7">
      <w:pPr>
        <w:autoSpaceDE w:val="0"/>
        <w:autoSpaceDN w:val="0"/>
        <w:adjustRightInd w:val="0"/>
        <w:rPr>
          <w:bCs/>
          <w:lang w:val="en-US"/>
        </w:rPr>
      </w:pPr>
    </w:p>
    <w:p w:rsidR="00F533E9" w:rsidRDefault="00F533E9" w:rsidP="008E7DD7">
      <w:pPr>
        <w:autoSpaceDE w:val="0"/>
        <w:autoSpaceDN w:val="0"/>
        <w:adjustRightInd w:val="0"/>
        <w:rPr>
          <w:rFonts w:ascii="Times" w:hAnsi="Times"/>
          <w:szCs w:val="19"/>
          <w:lang w:val="en-US"/>
        </w:rPr>
      </w:pPr>
      <w:r w:rsidRPr="00321358">
        <w:rPr>
          <w:bCs/>
          <w:sz w:val="24"/>
          <w:szCs w:val="24"/>
          <w:lang w:val="en-US"/>
        </w:rPr>
        <w:t xml:space="preserve">[10] </w:t>
      </w:r>
      <w:proofErr w:type="spellStart"/>
      <w:r w:rsidRPr="00CD6385">
        <w:rPr>
          <w:rFonts w:ascii="Times" w:hAnsi="Times"/>
          <w:szCs w:val="19"/>
          <w:lang w:val="en-US"/>
        </w:rPr>
        <w:t>Galibus</w:t>
      </w:r>
      <w:proofErr w:type="spellEnd"/>
      <w:r>
        <w:rPr>
          <w:rFonts w:ascii="Times" w:hAnsi="Times"/>
          <w:szCs w:val="19"/>
          <w:lang w:val="en-US"/>
        </w:rPr>
        <w:t>,</w:t>
      </w:r>
      <w:r w:rsidRPr="00CD6385">
        <w:rPr>
          <w:rFonts w:ascii="Times" w:hAnsi="Times"/>
          <w:szCs w:val="19"/>
          <w:lang w:val="en-US"/>
        </w:rPr>
        <w:t xml:space="preserve"> T.</w:t>
      </w:r>
      <w:r>
        <w:rPr>
          <w:rFonts w:ascii="Times" w:hAnsi="Times"/>
          <w:szCs w:val="19"/>
          <w:lang w:val="en-US"/>
        </w:rPr>
        <w:t>,</w:t>
      </w:r>
      <w:r w:rsidRPr="00CD6385">
        <w:rPr>
          <w:rFonts w:ascii="Times" w:hAnsi="Times"/>
          <w:szCs w:val="19"/>
          <w:lang w:val="en-US"/>
        </w:rPr>
        <w:t xml:space="preserve"> </w:t>
      </w:r>
      <w:proofErr w:type="spellStart"/>
      <w:r w:rsidRPr="00CD6385">
        <w:rPr>
          <w:rFonts w:ascii="Times" w:hAnsi="Times"/>
          <w:szCs w:val="19"/>
          <w:lang w:val="en-US"/>
        </w:rPr>
        <w:t>Matveev</w:t>
      </w:r>
      <w:proofErr w:type="spellEnd"/>
      <w:r>
        <w:rPr>
          <w:rFonts w:ascii="Times" w:hAnsi="Times"/>
          <w:szCs w:val="19"/>
          <w:lang w:val="en-US"/>
        </w:rPr>
        <w:t>,</w:t>
      </w:r>
      <w:r w:rsidRPr="00CD6385">
        <w:rPr>
          <w:rFonts w:ascii="Times" w:hAnsi="Times"/>
          <w:szCs w:val="19"/>
          <w:lang w:val="en-US"/>
        </w:rPr>
        <w:t xml:space="preserve"> G. Generalized </w:t>
      </w:r>
      <w:proofErr w:type="spellStart"/>
      <w:r w:rsidRPr="00CD6385">
        <w:rPr>
          <w:rFonts w:ascii="Times" w:hAnsi="Times"/>
          <w:szCs w:val="19"/>
          <w:lang w:val="en-US"/>
        </w:rPr>
        <w:t>Mignotte</w:t>
      </w:r>
      <w:proofErr w:type="spellEnd"/>
      <w:r w:rsidRPr="00CD6385">
        <w:rPr>
          <w:rFonts w:ascii="Times" w:hAnsi="Times"/>
          <w:szCs w:val="19"/>
          <w:lang w:val="en-US"/>
        </w:rPr>
        <w:t xml:space="preserve"> Sequ</w:t>
      </w:r>
      <w:r w:rsidRPr="008E7DD7">
        <w:rPr>
          <w:rFonts w:ascii="Times" w:hAnsi="Times"/>
          <w:szCs w:val="19"/>
          <w:lang w:val="en-US"/>
        </w:rPr>
        <w:t>ences in Polynomial Rings</w:t>
      </w:r>
      <w:r>
        <w:rPr>
          <w:rFonts w:ascii="Times" w:hAnsi="Times"/>
          <w:szCs w:val="19"/>
          <w:lang w:val="en-US"/>
        </w:rPr>
        <w:t xml:space="preserve">. </w:t>
      </w:r>
      <w:r w:rsidRPr="00CD6385">
        <w:rPr>
          <w:rFonts w:ascii="Times" w:hAnsi="Times"/>
          <w:szCs w:val="19"/>
          <w:lang w:val="en-US"/>
        </w:rPr>
        <w:t>ENTCS</w:t>
      </w:r>
      <w:r>
        <w:rPr>
          <w:rFonts w:ascii="Times" w:hAnsi="Times"/>
          <w:szCs w:val="19"/>
          <w:lang w:val="en-US"/>
        </w:rPr>
        <w:t>. 186, 39-45</w:t>
      </w:r>
      <w:r w:rsidRPr="00CD6385">
        <w:rPr>
          <w:rFonts w:ascii="Times" w:hAnsi="Times"/>
          <w:szCs w:val="19"/>
          <w:lang w:val="en-US"/>
        </w:rPr>
        <w:t xml:space="preserve"> </w:t>
      </w:r>
      <w:r>
        <w:rPr>
          <w:rFonts w:ascii="Times" w:hAnsi="Times"/>
          <w:szCs w:val="19"/>
          <w:lang w:val="en-US"/>
        </w:rPr>
        <w:t>(2007).</w:t>
      </w:r>
    </w:p>
    <w:p w:rsidR="00F533E9" w:rsidRPr="003159E9" w:rsidRDefault="00F533E9" w:rsidP="008E7DD7">
      <w:pPr>
        <w:autoSpaceDE w:val="0"/>
        <w:autoSpaceDN w:val="0"/>
        <w:adjustRightInd w:val="0"/>
        <w:rPr>
          <w:bCs/>
          <w:sz w:val="24"/>
          <w:szCs w:val="24"/>
          <w:lang w:val="en-US"/>
        </w:rPr>
      </w:pPr>
    </w:p>
    <w:p w:rsidR="00F533E9" w:rsidRPr="005141B5" w:rsidRDefault="00F533E9" w:rsidP="00072DD3">
      <w:pPr>
        <w:autoSpaceDE w:val="0"/>
        <w:autoSpaceDN w:val="0"/>
        <w:adjustRightInd w:val="0"/>
        <w:rPr>
          <w:lang w:val="en-US"/>
        </w:rPr>
      </w:pPr>
      <w:r w:rsidRPr="003159E9">
        <w:rPr>
          <w:bCs/>
          <w:sz w:val="24"/>
          <w:szCs w:val="24"/>
          <w:lang w:val="en-US"/>
        </w:rPr>
        <w:t xml:space="preserve">[11] </w:t>
      </w:r>
      <w:r w:rsidRPr="00176103">
        <w:rPr>
          <w:lang w:val="en-US"/>
        </w:rPr>
        <w:t>Goyal</w:t>
      </w:r>
      <w:r>
        <w:rPr>
          <w:lang w:val="en-US"/>
        </w:rPr>
        <w:t>,</w:t>
      </w:r>
      <w:r w:rsidRPr="00176103">
        <w:rPr>
          <w:lang w:val="en-US"/>
        </w:rPr>
        <w:t xml:space="preserve"> V., Pandey</w:t>
      </w:r>
      <w:r>
        <w:rPr>
          <w:lang w:val="en-US"/>
        </w:rPr>
        <w:t>,</w:t>
      </w:r>
      <w:r w:rsidRPr="00176103">
        <w:rPr>
          <w:lang w:val="en-US"/>
        </w:rPr>
        <w:t xml:space="preserve"> O., </w:t>
      </w:r>
      <w:proofErr w:type="spellStart"/>
      <w:r w:rsidRPr="00176103">
        <w:rPr>
          <w:lang w:val="en-US"/>
        </w:rPr>
        <w:t>Sahai</w:t>
      </w:r>
      <w:proofErr w:type="spellEnd"/>
      <w:r>
        <w:rPr>
          <w:lang w:val="en-US"/>
        </w:rPr>
        <w:t>, A. &amp;</w:t>
      </w:r>
      <w:r w:rsidRPr="00176103">
        <w:rPr>
          <w:lang w:val="en-US"/>
        </w:rPr>
        <w:t xml:space="preserve"> Waters B.</w:t>
      </w:r>
      <w:r>
        <w:rPr>
          <w:lang w:val="en-US"/>
        </w:rPr>
        <w:t>,</w:t>
      </w:r>
      <w:r w:rsidRPr="00176103">
        <w:rPr>
          <w:lang w:val="en-US"/>
        </w:rPr>
        <w:t xml:space="preserve"> Attribute-based encryption for fine-grained acc</w:t>
      </w:r>
      <w:r>
        <w:rPr>
          <w:lang w:val="en-US"/>
        </w:rPr>
        <w:t xml:space="preserve">ess control of encrypted data. </w:t>
      </w:r>
      <w:r w:rsidRPr="00701802">
        <w:rPr>
          <w:i/>
          <w:lang w:val="en-US"/>
        </w:rPr>
        <w:t>Proceedings of the 13</w:t>
      </w:r>
      <w:r w:rsidRPr="00701802">
        <w:rPr>
          <w:i/>
          <w:vertAlign w:val="superscript"/>
          <w:lang w:val="en-US"/>
        </w:rPr>
        <w:t>th</w:t>
      </w:r>
      <w:r w:rsidRPr="00701802">
        <w:rPr>
          <w:i/>
          <w:lang w:val="en-US"/>
        </w:rPr>
        <w:t xml:space="preserve"> ACM conference on Computer and communications security</w:t>
      </w:r>
      <w:r>
        <w:rPr>
          <w:lang w:val="en-US"/>
        </w:rPr>
        <w:t>,</w:t>
      </w:r>
      <w:r w:rsidRPr="00176103">
        <w:rPr>
          <w:lang w:val="en-US"/>
        </w:rPr>
        <w:t xml:space="preserve"> 89–98</w:t>
      </w:r>
      <w:r>
        <w:rPr>
          <w:lang w:val="en-US"/>
        </w:rPr>
        <w:t xml:space="preserve"> (2007)</w:t>
      </w:r>
      <w:r w:rsidRPr="005141B5">
        <w:rPr>
          <w:lang w:val="en-US"/>
        </w:rPr>
        <w:t>.</w:t>
      </w:r>
    </w:p>
    <w:p w:rsidR="00F533E9" w:rsidRPr="005141B5" w:rsidRDefault="00F533E9" w:rsidP="00072DD3">
      <w:pPr>
        <w:autoSpaceDE w:val="0"/>
        <w:autoSpaceDN w:val="0"/>
        <w:adjustRightInd w:val="0"/>
        <w:rPr>
          <w:bCs/>
          <w:sz w:val="24"/>
          <w:szCs w:val="24"/>
          <w:lang w:val="en-US"/>
        </w:rPr>
      </w:pPr>
    </w:p>
    <w:p w:rsidR="00A55732" w:rsidRPr="00F85E62" w:rsidRDefault="00D62B32" w:rsidP="00A55732">
      <w:pPr>
        <w:autoSpaceDE w:val="0"/>
        <w:autoSpaceDN w:val="0"/>
        <w:adjustRightInd w:val="0"/>
        <w:rPr>
          <w:rFonts w:ascii="VxybfdTimes-Roman" w:hAnsi="VxybfdTimes-Roman" w:cs="VxybfdTimes-Roman"/>
          <w:lang w:val="en-US"/>
        </w:rPr>
      </w:pPr>
      <w:r w:rsidRPr="00F85E62">
        <w:rPr>
          <w:rFonts w:ascii="VxybfdTimes-Roman" w:hAnsi="VxybfdTimes-Roman" w:cs="VxybfdTimes-Roman"/>
          <w:lang w:val="en-US"/>
        </w:rPr>
        <w:t xml:space="preserve">[12] </w:t>
      </w:r>
      <w:proofErr w:type="spellStart"/>
      <w:r w:rsidRPr="00F85E62">
        <w:rPr>
          <w:rFonts w:ascii="VxybfdTimes-Roman" w:hAnsi="VxybfdTimes-Roman" w:cs="VxybfdTimes-Roman"/>
          <w:lang w:val="en-US"/>
        </w:rPr>
        <w:t>Tenorio</w:t>
      </w:r>
      <w:proofErr w:type="spellEnd"/>
      <w:r w:rsidRPr="00F85E62">
        <w:rPr>
          <w:rFonts w:ascii="VxybfdTimes-Roman" w:hAnsi="VxybfdTimes-Roman" w:cs="VxybfdTimes-Roman"/>
          <w:lang w:val="en-US"/>
        </w:rPr>
        <w:t xml:space="preserve">, D.F., </w:t>
      </w:r>
      <w:proofErr w:type="spellStart"/>
      <w:r w:rsidRPr="00F85E62">
        <w:rPr>
          <w:rFonts w:ascii="VxybfdTimes-Roman" w:hAnsi="VxybfdTimes-Roman" w:cs="VxybfdTimes-Roman"/>
          <w:lang w:val="en-US"/>
        </w:rPr>
        <w:t>da</w:t>
      </w:r>
      <w:proofErr w:type="spellEnd"/>
      <w:r w:rsidRPr="00F85E62">
        <w:rPr>
          <w:rFonts w:ascii="VxybfdTimes-Roman" w:hAnsi="VxybfdTimes-Roman" w:cs="VxybfdTimes-Roman"/>
          <w:lang w:val="en-US"/>
        </w:rPr>
        <w:t xml:space="preserve"> Costa, J.P.C., de Sousa Jr, R.: Greatest eigenvalue time vector approach for blind detection of malicious track. Proceedings of the International Conference on Forensic Computer Science (</w:t>
      </w:r>
      <w:proofErr w:type="spellStart"/>
      <w:r w:rsidRPr="00F85E62">
        <w:rPr>
          <w:rFonts w:ascii="VxybfdTimes-Roman" w:hAnsi="VxybfdTimes-Roman" w:cs="VxybfdTimes-Roman"/>
          <w:lang w:val="en-US"/>
        </w:rPr>
        <w:t>ICoFCS</w:t>
      </w:r>
      <w:proofErr w:type="spellEnd"/>
      <w:r w:rsidRPr="00F85E62">
        <w:rPr>
          <w:rFonts w:ascii="VxybfdTimes-Roman" w:hAnsi="VxybfdTimes-Roman" w:cs="VxybfdTimes-Roman"/>
          <w:lang w:val="en-US"/>
        </w:rPr>
        <w:t xml:space="preserve">) 2013. Brasília, 14-16 August 2013. P. 46-51. </w:t>
      </w:r>
    </w:p>
    <w:p w:rsidR="00A55732" w:rsidRDefault="00A55732" w:rsidP="00072DD3">
      <w:pPr>
        <w:autoSpaceDE w:val="0"/>
        <w:autoSpaceDN w:val="0"/>
        <w:adjustRightInd w:val="0"/>
        <w:rPr>
          <w:bCs/>
          <w:sz w:val="24"/>
          <w:szCs w:val="24"/>
          <w:lang w:val="en-US"/>
        </w:rPr>
      </w:pPr>
    </w:p>
    <w:p w:rsidR="00F533E9" w:rsidRPr="00F50654" w:rsidRDefault="00F533E9" w:rsidP="008F42D8">
      <w:pPr>
        <w:autoSpaceDE w:val="0"/>
        <w:autoSpaceDN w:val="0"/>
        <w:adjustRightInd w:val="0"/>
        <w:rPr>
          <w:rFonts w:ascii="VxybfdTimes-Roman" w:hAnsi="VxybfdTimes-Roman" w:cs="VxybfdTimes-Roman"/>
          <w:lang w:val="en-US"/>
        </w:rPr>
      </w:pPr>
      <w:r w:rsidRPr="00F50654">
        <w:rPr>
          <w:rFonts w:ascii="VxybfdTimes-Roman" w:hAnsi="VxybfdTimes-Roman" w:cs="VxybfdTimes-Roman"/>
          <w:lang w:val="en-US"/>
        </w:rPr>
        <w:t>[1</w:t>
      </w:r>
      <w:r w:rsidR="00A55732">
        <w:rPr>
          <w:rFonts w:ascii="VxybfdTimes-Roman" w:hAnsi="VxybfdTimes-Roman" w:cs="VxybfdTimes-Roman"/>
          <w:lang w:val="en-US"/>
        </w:rPr>
        <w:t>3</w:t>
      </w:r>
      <w:r w:rsidRPr="00F50654">
        <w:rPr>
          <w:rFonts w:ascii="VxybfdTimes-Roman" w:hAnsi="VxybfdTimes-Roman" w:cs="VxybfdTimes-Roman"/>
          <w:lang w:val="en-US"/>
        </w:rPr>
        <w:t xml:space="preserve">] Khan, A.R., Othman, M., </w:t>
      </w:r>
      <w:proofErr w:type="spellStart"/>
      <w:r w:rsidRPr="00F50654">
        <w:rPr>
          <w:rFonts w:ascii="VxybfdTimes-Roman" w:hAnsi="VxybfdTimes-Roman" w:cs="VxybfdTimes-Roman"/>
          <w:lang w:val="en-US"/>
        </w:rPr>
        <w:t>Madani</w:t>
      </w:r>
      <w:proofErr w:type="spellEnd"/>
      <w:r w:rsidRPr="00F50654">
        <w:rPr>
          <w:rFonts w:ascii="VxybfdTimes-Roman" w:hAnsi="VxybfdTimes-Roman" w:cs="VxybfdTimes-Roman"/>
          <w:lang w:val="en-US"/>
        </w:rPr>
        <w:t xml:space="preserve">, S.A., Khan, S.U.: A survey of mobile cloud computing application </w:t>
      </w:r>
      <w:proofErr w:type="spellStart"/>
      <w:r w:rsidRPr="00F50654">
        <w:rPr>
          <w:rFonts w:ascii="VxybfdTimes-Roman" w:hAnsi="VxybfdTimes-Roman" w:cs="VxybfdTimes-Roman"/>
          <w:lang w:val="en-US"/>
        </w:rPr>
        <w:t>models.Communications</w:t>
      </w:r>
      <w:proofErr w:type="spellEnd"/>
      <w:r w:rsidRPr="00F50654">
        <w:rPr>
          <w:rFonts w:ascii="VxybfdTimes-Roman" w:hAnsi="VxybfdTimes-Roman" w:cs="VxybfdTimes-Roman"/>
          <w:lang w:val="en-US"/>
        </w:rPr>
        <w:t xml:space="preserve"> Surveys &amp; Tutorials, IEEE. </w:t>
      </w:r>
      <w:r w:rsidRPr="00F50654">
        <w:rPr>
          <w:rFonts w:ascii="PffxqjTimes-Bold" w:hAnsi="PffxqjTimes-Bold" w:cs="PffxqjTimes-Bold"/>
          <w:b/>
          <w:bCs/>
          <w:lang w:val="en-US"/>
        </w:rPr>
        <w:t>16</w:t>
      </w:r>
      <w:r w:rsidRPr="00F50654">
        <w:rPr>
          <w:rFonts w:ascii="VxybfdTimes-Roman" w:hAnsi="VxybfdTimes-Roman" w:cs="VxybfdTimes-Roman"/>
          <w:lang w:val="en-US"/>
        </w:rPr>
        <w:t>, 393–413 (2014).</w:t>
      </w:r>
    </w:p>
    <w:p w:rsidR="00F533E9" w:rsidRPr="00F50654" w:rsidRDefault="00F533E9" w:rsidP="008F42D8">
      <w:pPr>
        <w:autoSpaceDE w:val="0"/>
        <w:autoSpaceDN w:val="0"/>
        <w:adjustRightInd w:val="0"/>
        <w:rPr>
          <w:bCs/>
          <w:lang w:val="en-US"/>
        </w:rPr>
      </w:pPr>
    </w:p>
    <w:p w:rsidR="00F533E9" w:rsidRPr="00F50654" w:rsidRDefault="00F533E9" w:rsidP="008F42D8">
      <w:pPr>
        <w:autoSpaceDE w:val="0"/>
        <w:autoSpaceDN w:val="0"/>
        <w:adjustRightInd w:val="0"/>
        <w:rPr>
          <w:kern w:val="28"/>
          <w:lang w:val="en-US" w:eastAsia="ru-RU"/>
        </w:rPr>
      </w:pPr>
      <w:r w:rsidRPr="00F50654">
        <w:rPr>
          <w:rFonts w:ascii="VxybfdTimes-Roman" w:hAnsi="VxybfdTimes-Roman" w:cs="VxybfdTimes-Roman"/>
          <w:lang w:val="en-US"/>
        </w:rPr>
        <w:t>[1</w:t>
      </w:r>
      <w:r w:rsidR="00A55732">
        <w:rPr>
          <w:rFonts w:ascii="VxybfdTimes-Roman" w:hAnsi="VxybfdTimes-Roman" w:cs="VxybfdTimes-Roman"/>
          <w:lang w:val="en-US"/>
        </w:rPr>
        <w:t>4</w:t>
      </w:r>
      <w:r w:rsidRPr="00F50654">
        <w:rPr>
          <w:rFonts w:ascii="VxybfdTimes-Roman" w:hAnsi="VxybfdTimes-Roman" w:cs="VxybfdTimes-Roman"/>
          <w:lang w:val="en-US"/>
        </w:rPr>
        <w:t xml:space="preserve">] Khan, A.N., Mat </w:t>
      </w:r>
      <w:proofErr w:type="spellStart"/>
      <w:r w:rsidRPr="00F50654">
        <w:rPr>
          <w:rFonts w:ascii="VxybfdTimes-Roman" w:hAnsi="VxybfdTimes-Roman" w:cs="VxybfdTimes-Roman"/>
          <w:lang w:val="en-US"/>
        </w:rPr>
        <w:t>Kiah</w:t>
      </w:r>
      <w:proofErr w:type="spellEnd"/>
      <w:r w:rsidRPr="00F50654">
        <w:rPr>
          <w:rFonts w:ascii="VxybfdTimes-Roman" w:hAnsi="VxybfdTimes-Roman" w:cs="VxybfdTimes-Roman"/>
          <w:lang w:val="en-US"/>
        </w:rPr>
        <w:t xml:space="preserve">, M., Khan, S.U., </w:t>
      </w:r>
      <w:proofErr w:type="spellStart"/>
      <w:r w:rsidRPr="00F50654">
        <w:rPr>
          <w:rFonts w:ascii="VxybfdTimes-Roman" w:hAnsi="VxybfdTimes-Roman" w:cs="VxybfdTimes-Roman"/>
          <w:lang w:val="en-US"/>
        </w:rPr>
        <w:t>Madani</w:t>
      </w:r>
      <w:proofErr w:type="spellEnd"/>
      <w:r w:rsidRPr="00F50654">
        <w:rPr>
          <w:rFonts w:ascii="VxybfdTimes-Roman" w:hAnsi="VxybfdTimes-Roman" w:cs="VxybfdTimes-Roman"/>
          <w:lang w:val="en-US"/>
        </w:rPr>
        <w:t xml:space="preserve">, S.A: Towards secure mobile cloud computing: a survey. </w:t>
      </w:r>
      <w:proofErr w:type="spellStart"/>
      <w:r w:rsidRPr="00F50654">
        <w:rPr>
          <w:rFonts w:ascii="VxybfdTimes-Roman" w:hAnsi="VxybfdTimes-Roman" w:cs="VxybfdTimes-Roman"/>
          <w:lang w:val="en-US"/>
        </w:rPr>
        <w:t>Futur.Gener</w:t>
      </w:r>
      <w:proofErr w:type="spellEnd"/>
      <w:r w:rsidRPr="00F50654">
        <w:rPr>
          <w:rFonts w:ascii="VxybfdTimes-Roman" w:hAnsi="VxybfdTimes-Roman" w:cs="VxybfdTimes-Roman"/>
          <w:lang w:val="en-US"/>
        </w:rPr>
        <w:t xml:space="preserve">. </w:t>
      </w:r>
      <w:proofErr w:type="spellStart"/>
      <w:r w:rsidRPr="00F50654">
        <w:rPr>
          <w:rFonts w:ascii="VxybfdTimes-Roman" w:hAnsi="VxybfdTimes-Roman" w:cs="VxybfdTimes-Roman"/>
          <w:lang w:val="en-US"/>
        </w:rPr>
        <w:t>Comput</w:t>
      </w:r>
      <w:proofErr w:type="spellEnd"/>
      <w:r w:rsidRPr="00F50654">
        <w:rPr>
          <w:rFonts w:ascii="VxybfdTimes-Roman" w:hAnsi="VxybfdTimes-Roman" w:cs="VxybfdTimes-Roman"/>
          <w:lang w:val="en-US"/>
        </w:rPr>
        <w:t xml:space="preserve">. Syst. </w:t>
      </w:r>
      <w:r w:rsidRPr="00F50654">
        <w:rPr>
          <w:rFonts w:ascii="PffxqjTimes-Bold" w:hAnsi="PffxqjTimes-Bold" w:cs="PffxqjTimes-Bold"/>
          <w:b/>
          <w:bCs/>
          <w:lang w:val="en-US"/>
        </w:rPr>
        <w:t>29</w:t>
      </w:r>
      <w:r w:rsidRPr="00F50654">
        <w:rPr>
          <w:rFonts w:ascii="VxybfdTimes-Roman" w:hAnsi="VxybfdTimes-Roman" w:cs="VxybfdTimes-Roman"/>
          <w:lang w:val="en-US"/>
        </w:rPr>
        <w:t>, 1278–1299 (2013).</w:t>
      </w:r>
    </w:p>
    <w:p w:rsidR="00F533E9" w:rsidRPr="003159E9" w:rsidRDefault="00F533E9" w:rsidP="00072DD3">
      <w:pPr>
        <w:autoSpaceDE w:val="0"/>
        <w:autoSpaceDN w:val="0"/>
        <w:adjustRightInd w:val="0"/>
        <w:rPr>
          <w:bCs/>
          <w:sz w:val="24"/>
          <w:szCs w:val="24"/>
          <w:lang w:val="en-US"/>
        </w:rPr>
      </w:pPr>
    </w:p>
    <w:p w:rsidR="00F533E9" w:rsidRPr="00F50654" w:rsidRDefault="00F533E9" w:rsidP="00072DD3">
      <w:pPr>
        <w:autoSpaceDE w:val="0"/>
        <w:autoSpaceDN w:val="0"/>
        <w:adjustRightInd w:val="0"/>
        <w:rPr>
          <w:rFonts w:ascii="VxybfdTimes-Roman" w:hAnsi="VxybfdTimes-Roman" w:cs="VxybfdTimes-Roman"/>
          <w:lang w:val="en-US"/>
        </w:rPr>
      </w:pPr>
      <w:r w:rsidRPr="00F50654">
        <w:rPr>
          <w:bCs/>
          <w:lang w:val="en-US"/>
        </w:rPr>
        <w:t>[1</w:t>
      </w:r>
      <w:r w:rsidR="00A55732">
        <w:rPr>
          <w:bCs/>
          <w:lang w:val="en-US"/>
        </w:rPr>
        <w:t>5</w:t>
      </w:r>
      <w:r w:rsidRPr="00F50654">
        <w:rPr>
          <w:bCs/>
          <w:lang w:val="en-US"/>
        </w:rPr>
        <w:t xml:space="preserve">] </w:t>
      </w:r>
      <w:r w:rsidRPr="00F50654">
        <w:rPr>
          <w:rFonts w:ascii="VxybfdTimes-Roman" w:hAnsi="VxybfdTimes-Roman" w:cs="VxybfdTimes-Roman"/>
          <w:lang w:val="en-US"/>
        </w:rPr>
        <w:t xml:space="preserve">Zhao, G., </w:t>
      </w:r>
      <w:proofErr w:type="spellStart"/>
      <w:r w:rsidRPr="00F50654">
        <w:rPr>
          <w:rFonts w:ascii="VxybfdTimes-Roman" w:hAnsi="VxybfdTimes-Roman" w:cs="VxybfdTimes-Roman"/>
          <w:lang w:val="en-US"/>
        </w:rPr>
        <w:t>Rong</w:t>
      </w:r>
      <w:proofErr w:type="spellEnd"/>
      <w:r w:rsidRPr="00F50654">
        <w:rPr>
          <w:rFonts w:ascii="VxybfdTimes-Roman" w:hAnsi="VxybfdTimes-Roman" w:cs="VxybfdTimes-Roman"/>
          <w:lang w:val="en-US"/>
        </w:rPr>
        <w:t xml:space="preserve">, C., Li, J., Zhang, F., Tang, Y. Trusted data sharing over untrusted cloud storage providers. </w:t>
      </w:r>
      <w:r w:rsidRPr="00F50654">
        <w:rPr>
          <w:rFonts w:ascii="VxybfdTimes-Roman" w:hAnsi="VxybfdTimes-Roman" w:cs="VxybfdTimes-Roman"/>
          <w:i/>
          <w:lang w:val="en-US"/>
        </w:rPr>
        <w:t>IEEE Second International Conference on Cloud Computing Technology and Science (CloudCom’10)</w:t>
      </w:r>
      <w:r w:rsidRPr="00F50654">
        <w:rPr>
          <w:rFonts w:ascii="VxybfdTimes-Roman" w:hAnsi="VxybfdTimes-Roman" w:cs="VxybfdTimes-Roman"/>
          <w:lang w:val="en-US"/>
        </w:rPr>
        <w:t>, Washington, DC, USA, 97-103 (2010).</w:t>
      </w:r>
    </w:p>
    <w:p w:rsidR="00F533E9" w:rsidRPr="00F50654" w:rsidRDefault="00F533E9" w:rsidP="00072DD3">
      <w:pPr>
        <w:autoSpaceDE w:val="0"/>
        <w:autoSpaceDN w:val="0"/>
        <w:adjustRightInd w:val="0"/>
        <w:rPr>
          <w:rFonts w:ascii="VxybfdTimes-Roman" w:hAnsi="VxybfdTimes-Roman" w:cs="VxybfdTimes-Roman"/>
          <w:lang w:val="en-US"/>
        </w:rPr>
      </w:pPr>
    </w:p>
    <w:p w:rsidR="00F533E9" w:rsidRPr="00F50654" w:rsidRDefault="00F533E9" w:rsidP="00072DD3">
      <w:pPr>
        <w:autoSpaceDE w:val="0"/>
        <w:autoSpaceDN w:val="0"/>
        <w:adjustRightInd w:val="0"/>
        <w:rPr>
          <w:rFonts w:ascii="VxybfdTimes-Roman" w:hAnsi="VxybfdTimes-Roman" w:cs="VxybfdTimes-Roman"/>
          <w:lang w:val="en-US"/>
        </w:rPr>
      </w:pPr>
      <w:r w:rsidRPr="00F50654">
        <w:rPr>
          <w:rFonts w:ascii="VxybfdTimes-Roman" w:hAnsi="VxybfdTimes-Roman" w:cs="VxybfdTimes-Roman"/>
          <w:lang w:val="en-US"/>
        </w:rPr>
        <w:t>[1</w:t>
      </w:r>
      <w:r w:rsidR="00A55732">
        <w:rPr>
          <w:rFonts w:ascii="VxybfdTimes-Roman" w:hAnsi="VxybfdTimes-Roman" w:cs="VxybfdTimes-Roman"/>
          <w:lang w:val="en-US"/>
        </w:rPr>
        <w:t>6</w:t>
      </w:r>
      <w:r w:rsidRPr="00F50654">
        <w:rPr>
          <w:rFonts w:ascii="VxybfdTimes-Roman" w:hAnsi="VxybfdTimes-Roman" w:cs="VxybfdTimes-Roman"/>
          <w:lang w:val="en-US"/>
        </w:rPr>
        <w:t xml:space="preserve">] Yang, J., Wang, H., Wang, J., Tan, C., Yu, D. Provable data possession of resource-constrained mobile devices in cloud computing. Journal of Networks. </w:t>
      </w:r>
      <w:r w:rsidRPr="00F50654">
        <w:rPr>
          <w:rFonts w:ascii="PffxqjTimes-Bold" w:hAnsi="PffxqjTimes-Bold" w:cs="PffxqjTimes-Bold"/>
          <w:b/>
          <w:bCs/>
          <w:lang w:val="en-US"/>
        </w:rPr>
        <w:t>6</w:t>
      </w:r>
      <w:r w:rsidRPr="00F50654">
        <w:rPr>
          <w:rFonts w:ascii="VxybfdTimes-Roman" w:hAnsi="VxybfdTimes-Roman" w:cs="VxybfdTimes-Roman"/>
          <w:lang w:val="en-US"/>
        </w:rPr>
        <w:t>, 1033–1040 (2011).</w:t>
      </w:r>
    </w:p>
    <w:p w:rsidR="00F533E9" w:rsidRPr="00F50654" w:rsidRDefault="00F533E9" w:rsidP="00072DD3">
      <w:pPr>
        <w:autoSpaceDE w:val="0"/>
        <w:autoSpaceDN w:val="0"/>
        <w:adjustRightInd w:val="0"/>
        <w:rPr>
          <w:rFonts w:ascii="VxybfdTimes-Roman" w:hAnsi="VxybfdTimes-Roman" w:cs="VxybfdTimes-Roman"/>
          <w:lang w:val="en-US"/>
        </w:rPr>
      </w:pPr>
    </w:p>
    <w:p w:rsidR="00F533E9" w:rsidRDefault="00F533E9" w:rsidP="00072DD3">
      <w:pPr>
        <w:autoSpaceDE w:val="0"/>
        <w:autoSpaceDN w:val="0"/>
        <w:adjustRightInd w:val="0"/>
        <w:rPr>
          <w:rFonts w:ascii="VxybfdTimes-Roman" w:hAnsi="VxybfdTimes-Roman" w:cs="VxybfdTimes-Roman"/>
          <w:lang w:val="en-US"/>
        </w:rPr>
      </w:pPr>
      <w:r w:rsidRPr="00F50654">
        <w:rPr>
          <w:rFonts w:ascii="VxybfdTimes-Roman" w:hAnsi="VxybfdTimes-Roman" w:cs="VxybfdTimes-Roman"/>
          <w:lang w:val="en-US"/>
        </w:rPr>
        <w:t>[1</w:t>
      </w:r>
      <w:r w:rsidR="00A55732">
        <w:rPr>
          <w:rFonts w:ascii="VxybfdTimes-Roman" w:hAnsi="VxybfdTimes-Roman" w:cs="VxybfdTimes-Roman"/>
          <w:lang w:val="en-US"/>
        </w:rPr>
        <w:t>7</w:t>
      </w:r>
      <w:r w:rsidRPr="00F50654">
        <w:rPr>
          <w:rFonts w:ascii="VxybfdTimes-Roman" w:hAnsi="VxybfdTimes-Roman" w:cs="VxybfdTimes-Roman"/>
          <w:lang w:val="en-US"/>
        </w:rPr>
        <w:t xml:space="preserve">] </w:t>
      </w:r>
      <w:proofErr w:type="spellStart"/>
      <w:r w:rsidRPr="00F50654">
        <w:rPr>
          <w:rFonts w:ascii="VxybfdTimes-Roman" w:hAnsi="VxybfdTimes-Roman" w:cs="VxybfdTimes-Roman"/>
          <w:lang w:val="en-US"/>
        </w:rPr>
        <w:t>Itani</w:t>
      </w:r>
      <w:proofErr w:type="spellEnd"/>
      <w:r w:rsidRPr="00F50654">
        <w:rPr>
          <w:rFonts w:ascii="VxybfdTimes-Roman" w:hAnsi="VxybfdTimes-Roman" w:cs="VxybfdTimes-Roman"/>
          <w:lang w:val="en-US"/>
        </w:rPr>
        <w:t xml:space="preserve">, W., </w:t>
      </w:r>
      <w:proofErr w:type="spellStart"/>
      <w:r w:rsidRPr="00F50654">
        <w:rPr>
          <w:rFonts w:ascii="VxybfdTimes-Roman" w:hAnsi="VxybfdTimes-Roman" w:cs="VxybfdTimes-Roman"/>
          <w:lang w:val="en-US"/>
        </w:rPr>
        <w:t>Kayssi</w:t>
      </w:r>
      <w:proofErr w:type="spellEnd"/>
      <w:r w:rsidRPr="00F50654">
        <w:rPr>
          <w:rFonts w:ascii="VxybfdTimes-Roman" w:hAnsi="VxybfdTimes-Roman" w:cs="VxybfdTimes-Roman"/>
          <w:lang w:val="en-US"/>
        </w:rPr>
        <w:t xml:space="preserve">, A., </w:t>
      </w:r>
      <w:proofErr w:type="spellStart"/>
      <w:r w:rsidRPr="00F50654">
        <w:rPr>
          <w:rFonts w:ascii="VxybfdTimes-Roman" w:hAnsi="VxybfdTimes-Roman" w:cs="VxybfdTimes-Roman"/>
          <w:lang w:val="en-US"/>
        </w:rPr>
        <w:t>Chehab</w:t>
      </w:r>
      <w:proofErr w:type="spellEnd"/>
      <w:r w:rsidRPr="00F50654">
        <w:rPr>
          <w:rFonts w:ascii="VxybfdTimes-Roman" w:hAnsi="VxybfdTimes-Roman" w:cs="VxybfdTimes-Roman"/>
          <w:lang w:val="en-US"/>
        </w:rPr>
        <w:t xml:space="preserve">, A.: Energy-efficient incremental integrity for securing storage in mobile cloud computing. </w:t>
      </w:r>
      <w:r w:rsidRPr="00F50654">
        <w:rPr>
          <w:rFonts w:ascii="VxybfdTimes-Roman" w:hAnsi="VxybfdTimes-Roman" w:cs="VxybfdTimes-Roman"/>
          <w:i/>
          <w:lang w:val="en-US"/>
        </w:rPr>
        <w:t>International Conference on Energy Aware Computing (ICEAC ’10)</w:t>
      </w:r>
      <w:r w:rsidRPr="00F50654">
        <w:rPr>
          <w:rFonts w:ascii="VxybfdTimes-Roman" w:hAnsi="VxybfdTimes-Roman" w:cs="VxybfdTimes-Roman"/>
          <w:lang w:val="en-US"/>
        </w:rPr>
        <w:t xml:space="preserve"> Cairo, Egypt, 1-2 (2010).</w:t>
      </w:r>
    </w:p>
    <w:p w:rsidR="00F533E9" w:rsidRPr="00F50654" w:rsidRDefault="00F533E9" w:rsidP="00072DD3">
      <w:pPr>
        <w:autoSpaceDE w:val="0"/>
        <w:autoSpaceDN w:val="0"/>
        <w:adjustRightInd w:val="0"/>
        <w:rPr>
          <w:rFonts w:ascii="VxybfdTimes-Roman" w:hAnsi="VxybfdTimes-Roman" w:cs="VxybfdTimes-Roman"/>
          <w:lang w:val="en-US"/>
        </w:rPr>
      </w:pPr>
    </w:p>
    <w:p w:rsidR="00F533E9" w:rsidRPr="00F50654" w:rsidRDefault="00F533E9" w:rsidP="00072DD3">
      <w:pPr>
        <w:autoSpaceDE w:val="0"/>
        <w:autoSpaceDN w:val="0"/>
        <w:adjustRightInd w:val="0"/>
        <w:rPr>
          <w:rFonts w:ascii="VxybfdTimes-Roman" w:hAnsi="VxybfdTimes-Roman" w:cs="VxybfdTimes-Roman"/>
          <w:lang w:val="en-US"/>
        </w:rPr>
      </w:pPr>
      <w:r w:rsidRPr="00F50654">
        <w:rPr>
          <w:rFonts w:ascii="VxybfdTimes-Roman" w:hAnsi="VxybfdTimes-Roman" w:cs="VxybfdTimes-Roman"/>
          <w:lang w:val="en-US"/>
        </w:rPr>
        <w:t>[1</w:t>
      </w:r>
      <w:r w:rsidR="00A55732">
        <w:rPr>
          <w:rFonts w:ascii="VxybfdTimes-Roman" w:hAnsi="VxybfdTimes-Roman" w:cs="VxybfdTimes-Roman"/>
          <w:lang w:val="en-US"/>
        </w:rPr>
        <w:t>8</w:t>
      </w:r>
      <w:r w:rsidRPr="00F50654">
        <w:rPr>
          <w:rFonts w:ascii="VxybfdTimes-Roman" w:hAnsi="VxybfdTimes-Roman" w:cs="VxybfdTimes-Roman"/>
          <w:lang w:val="en-US"/>
        </w:rPr>
        <w:t xml:space="preserve">] Ren, W., Yu, L., Gao, R., </w:t>
      </w:r>
      <w:proofErr w:type="spellStart"/>
      <w:r w:rsidRPr="00F50654">
        <w:rPr>
          <w:rFonts w:ascii="VxybfdTimes-Roman" w:hAnsi="VxybfdTimes-Roman" w:cs="VxybfdTimes-Roman"/>
          <w:lang w:val="en-US"/>
        </w:rPr>
        <w:t>Xiong</w:t>
      </w:r>
      <w:proofErr w:type="spellEnd"/>
      <w:r w:rsidRPr="00F50654">
        <w:rPr>
          <w:rFonts w:ascii="VxybfdTimes-Roman" w:hAnsi="VxybfdTimes-Roman" w:cs="VxybfdTimes-Roman"/>
          <w:lang w:val="en-US"/>
        </w:rPr>
        <w:t xml:space="preserve">, F. Lightweight and compromise resilient storage outsourcing with distributed secure accessibility in mobile cloud computing. Tsinghua Science &amp; Technology. </w:t>
      </w:r>
      <w:r w:rsidRPr="00F50654">
        <w:rPr>
          <w:rFonts w:ascii="PffxqjTimes-Bold" w:hAnsi="PffxqjTimes-Bold" w:cs="PffxqjTimes-Bold"/>
          <w:b/>
          <w:bCs/>
          <w:lang w:val="en-US"/>
        </w:rPr>
        <w:t>16</w:t>
      </w:r>
      <w:r w:rsidRPr="00F50654">
        <w:rPr>
          <w:rFonts w:ascii="VxybfdTimes-Roman" w:hAnsi="VxybfdTimes-Roman" w:cs="VxybfdTimes-Roman"/>
          <w:lang w:val="en-US"/>
        </w:rPr>
        <w:t>, 520–528 (2011).</w:t>
      </w:r>
    </w:p>
    <w:p w:rsidR="00F533E9" w:rsidRPr="003159E9" w:rsidRDefault="00F533E9" w:rsidP="00072DD3">
      <w:pPr>
        <w:autoSpaceDE w:val="0"/>
        <w:autoSpaceDN w:val="0"/>
        <w:adjustRightInd w:val="0"/>
        <w:rPr>
          <w:rFonts w:ascii="VxybfdTimes-Roman" w:hAnsi="VxybfdTimes-Roman" w:cs="VxybfdTimes-Roman"/>
          <w:sz w:val="24"/>
          <w:szCs w:val="24"/>
          <w:lang w:val="en-US"/>
        </w:rPr>
      </w:pPr>
    </w:p>
    <w:p w:rsidR="00F533E9" w:rsidRDefault="00F533E9" w:rsidP="00072DD3">
      <w:pPr>
        <w:autoSpaceDE w:val="0"/>
        <w:autoSpaceDN w:val="0"/>
        <w:adjustRightInd w:val="0"/>
        <w:rPr>
          <w:rFonts w:ascii="VxybfdTimes-Roman" w:hAnsi="VxybfdTimes-Roman" w:cs="VxybfdTimes-Roman"/>
          <w:lang w:val="en-US"/>
        </w:rPr>
      </w:pPr>
      <w:r w:rsidRPr="003159E9">
        <w:rPr>
          <w:rFonts w:ascii="VxybfdTimes-Roman" w:hAnsi="VxybfdTimes-Roman" w:cs="VxybfdTimes-Roman"/>
          <w:lang w:val="en-US"/>
        </w:rPr>
        <w:t>[1</w:t>
      </w:r>
      <w:r w:rsidR="00A55732">
        <w:rPr>
          <w:rFonts w:ascii="VxybfdTimes-Roman" w:hAnsi="VxybfdTimes-Roman" w:cs="VxybfdTimes-Roman"/>
          <w:lang w:val="en-US"/>
        </w:rPr>
        <w:t>9</w:t>
      </w:r>
      <w:r w:rsidRPr="003159E9">
        <w:rPr>
          <w:rFonts w:ascii="VxybfdTimes-Roman" w:hAnsi="VxybfdTimes-Roman" w:cs="VxybfdTimes-Roman"/>
          <w:lang w:val="en-US"/>
        </w:rPr>
        <w:t xml:space="preserve">] </w:t>
      </w:r>
      <w:r>
        <w:rPr>
          <w:rFonts w:ascii="VxybfdTimes-Roman" w:hAnsi="VxybfdTimes-Roman" w:cs="VxybfdTimes-Roman"/>
          <w:lang w:val="en-US"/>
        </w:rPr>
        <w:t xml:space="preserve">Van </w:t>
      </w:r>
      <w:proofErr w:type="spellStart"/>
      <w:r>
        <w:rPr>
          <w:rFonts w:ascii="VxybfdTimes-Roman" w:hAnsi="VxybfdTimes-Roman" w:cs="VxybfdTimes-Roman"/>
          <w:lang w:val="en-US"/>
        </w:rPr>
        <w:t>Lelyveld</w:t>
      </w:r>
      <w:proofErr w:type="spellEnd"/>
      <w:r>
        <w:rPr>
          <w:rFonts w:ascii="VxybfdTimes-Roman" w:hAnsi="VxybfdTimes-Roman" w:cs="VxybfdTimes-Roman"/>
          <w:lang w:val="en-US"/>
        </w:rPr>
        <w:t xml:space="preserve">, A. (2013) </w:t>
      </w:r>
      <w:r w:rsidRPr="003159E9">
        <w:rPr>
          <w:bCs/>
          <w:lang w:val="en-US"/>
        </w:rPr>
        <w:t xml:space="preserve">SAP Mobile Platform Secure Mobile with </w:t>
      </w:r>
      <w:proofErr w:type="spellStart"/>
      <w:r w:rsidRPr="003159E9">
        <w:rPr>
          <w:bCs/>
          <w:lang w:val="en-US"/>
        </w:rPr>
        <w:t>Mocana</w:t>
      </w:r>
      <w:proofErr w:type="spellEnd"/>
      <w:r>
        <w:rPr>
          <w:bCs/>
          <w:lang w:val="en-US"/>
        </w:rPr>
        <w:t xml:space="preserve">. In </w:t>
      </w:r>
      <w:r>
        <w:t>SMP Enterprise Grade Mobility – Webinar Series</w:t>
      </w:r>
      <w:r w:rsidRPr="003159E9">
        <w:rPr>
          <w:rFonts w:ascii="VxybfdTimes-Roman" w:hAnsi="VxybfdTimes-Roman" w:cs="VxybfdTimes-Roman"/>
          <w:lang w:val="en-US"/>
        </w:rPr>
        <w:t>.</w:t>
      </w:r>
      <w:r>
        <w:rPr>
          <w:rFonts w:ascii="VxybfdTimes-Roman" w:hAnsi="VxybfdTimes-Roman" w:cs="VxybfdTimes-Roman"/>
          <w:lang w:val="en-US"/>
        </w:rPr>
        <w:t xml:space="preserve"> Available via:</w:t>
      </w:r>
      <w:r w:rsidRPr="00BE2F9A">
        <w:t xml:space="preserve"> </w:t>
      </w:r>
      <w:hyperlink r:id="rId60" w:history="1">
        <w:r w:rsidRPr="00E73C04">
          <w:rPr>
            <w:rStyle w:val="Hyperlink"/>
            <w:rFonts w:ascii="VxybfdTimes-Roman" w:hAnsi="VxybfdTimes-Roman" w:cs="VxybfdTimes-Roman"/>
            <w:lang w:val="en-US"/>
          </w:rPr>
          <w:t>http://www.sdn.sap.com/irj/scn/go/portal/prtroot/docs/library/uuid/8063ed15-0713-3110-c584-e75ac0395b20?QuickLink=index&amp;overridelayout=true&amp;58725087881424</w:t>
        </w:r>
      </w:hyperlink>
      <w:r>
        <w:rPr>
          <w:rFonts w:ascii="VxybfdTimes-Roman" w:hAnsi="VxybfdTimes-Roman" w:cs="VxybfdTimes-Roman"/>
          <w:lang w:val="en-US"/>
        </w:rPr>
        <w:t>. Cited 15 Feb 2016.</w:t>
      </w:r>
    </w:p>
    <w:p w:rsidR="00F533E9" w:rsidRDefault="00F533E9" w:rsidP="00072DD3">
      <w:pPr>
        <w:autoSpaceDE w:val="0"/>
        <w:autoSpaceDN w:val="0"/>
        <w:adjustRightInd w:val="0"/>
        <w:rPr>
          <w:rFonts w:ascii="VxybfdTimes-Roman" w:hAnsi="VxybfdTimes-Roman" w:cs="VxybfdTimes-Roman"/>
          <w:lang w:val="en-US"/>
        </w:rPr>
      </w:pPr>
    </w:p>
    <w:p w:rsidR="00F533E9" w:rsidRDefault="00F533E9" w:rsidP="004016E6">
      <w:pPr>
        <w:autoSpaceDE w:val="0"/>
        <w:autoSpaceDN w:val="0"/>
        <w:adjustRightInd w:val="0"/>
        <w:rPr>
          <w:rStyle w:val="page-numbers-info"/>
          <w:bdr w:val="none" w:sz="0" w:space="0" w:color="auto" w:frame="1"/>
          <w:lang w:val="en-US"/>
        </w:rPr>
      </w:pPr>
      <w:r>
        <w:t>[</w:t>
      </w:r>
      <w:r w:rsidR="00A55732">
        <w:rPr>
          <w:lang w:val="en-US"/>
        </w:rPr>
        <w:t>20</w:t>
      </w:r>
      <w:r>
        <w:t xml:space="preserve">] </w:t>
      </w:r>
      <w:r w:rsidRPr="00AD545C">
        <w:rPr>
          <w:rStyle w:val="authorname"/>
          <w:color w:val="333333"/>
          <w:bdr w:val="none" w:sz="0" w:space="0" w:color="auto" w:frame="1"/>
        </w:rPr>
        <w:t>Hao</w:t>
      </w:r>
      <w:r w:rsidRPr="00AD545C">
        <w:rPr>
          <w:rStyle w:val="authorname"/>
          <w:color w:val="333333"/>
          <w:bdr w:val="none" w:sz="0" w:space="0" w:color="auto" w:frame="1"/>
          <w:lang w:val="en-US"/>
        </w:rPr>
        <w:t xml:space="preserve"> F.</w:t>
      </w:r>
      <w:r w:rsidRPr="00AD545C">
        <w:rPr>
          <w:rStyle w:val="authorname"/>
          <w:color w:val="333333"/>
          <w:bdr w:val="none" w:sz="0" w:space="0" w:color="auto" w:frame="1"/>
        </w:rPr>
        <w:t>, Ryan</w:t>
      </w:r>
      <w:r w:rsidRPr="00AD545C">
        <w:rPr>
          <w:rStyle w:val="authorname"/>
          <w:color w:val="333333"/>
          <w:bdr w:val="none" w:sz="0" w:space="0" w:color="auto" w:frame="1"/>
          <w:lang w:val="en-US"/>
        </w:rPr>
        <w:t>, P.</w:t>
      </w:r>
      <w:r w:rsidRPr="00AD545C">
        <w:t xml:space="preserve"> </w:t>
      </w:r>
      <w:r w:rsidRPr="00AD545C">
        <w:rPr>
          <w:bCs/>
          <w:color w:val="333333"/>
          <w:spacing w:val="5"/>
        </w:rPr>
        <w:t xml:space="preserve">J-PAKE: Authenticated Key Exchange without PKI. LNCS </w:t>
      </w:r>
      <w:r w:rsidR="00FA705C">
        <w:fldChar w:fldCharType="begin"/>
      </w:r>
      <w:r w:rsidR="00D8613E">
        <w:instrText>HYPERLINK "http://link.springer.com/book/10.1007/978-3-642-17697-5"</w:instrText>
      </w:r>
      <w:r w:rsidR="00FA705C">
        <w:fldChar w:fldCharType="separate"/>
      </w:r>
      <w:r w:rsidRPr="00AD545C">
        <w:rPr>
          <w:rStyle w:val="Hyperlink"/>
          <w:color w:val="333333"/>
          <w:bdr w:val="none" w:sz="0" w:space="0" w:color="auto" w:frame="1"/>
        </w:rPr>
        <w:t>Transactions on Computational Science XI</w:t>
      </w:r>
      <w:r w:rsidR="00FA705C">
        <w:fldChar w:fldCharType="end"/>
      </w:r>
      <w:r w:rsidRPr="00AD545C">
        <w:rPr>
          <w:lang w:val="en-US"/>
        </w:rPr>
        <w:t>.</w:t>
      </w:r>
      <w:r w:rsidRPr="00AD545C">
        <w:t xml:space="preserve"> </w:t>
      </w:r>
      <w:r w:rsidRPr="00AD545C">
        <w:rPr>
          <w:rStyle w:val="vol-info"/>
          <w:bdr w:val="none" w:sz="0" w:space="0" w:color="auto" w:frame="1"/>
        </w:rPr>
        <w:t>6480</w:t>
      </w:r>
      <w:r w:rsidRPr="00AD545C">
        <w:rPr>
          <w:rStyle w:val="vol-info"/>
          <w:bdr w:val="none" w:sz="0" w:space="0" w:color="auto" w:frame="1"/>
          <w:lang w:val="en-US"/>
        </w:rPr>
        <w:t xml:space="preserve">, </w:t>
      </w:r>
      <w:r w:rsidRPr="00AD545C">
        <w:rPr>
          <w:rStyle w:val="page-numbers-info"/>
          <w:bdr w:val="none" w:sz="0" w:space="0" w:color="auto" w:frame="1"/>
        </w:rPr>
        <w:t>192-206</w:t>
      </w:r>
      <w:r w:rsidRPr="00AD545C">
        <w:rPr>
          <w:rStyle w:val="page-numbers-info"/>
          <w:bdr w:val="none" w:sz="0" w:space="0" w:color="auto" w:frame="1"/>
          <w:lang w:val="en-US"/>
        </w:rPr>
        <w:t xml:space="preserve"> (2010)</w:t>
      </w:r>
      <w:r>
        <w:rPr>
          <w:rStyle w:val="page-numbers-info"/>
          <w:bdr w:val="none" w:sz="0" w:space="0" w:color="auto" w:frame="1"/>
          <w:lang w:val="en-US"/>
        </w:rPr>
        <w:t>.</w:t>
      </w:r>
    </w:p>
    <w:p w:rsidR="00F533E9" w:rsidRDefault="00F533E9" w:rsidP="004016E6">
      <w:pPr>
        <w:autoSpaceDE w:val="0"/>
        <w:autoSpaceDN w:val="0"/>
        <w:adjustRightInd w:val="0"/>
        <w:rPr>
          <w:rStyle w:val="page-numbers-info"/>
          <w:bdr w:val="none" w:sz="0" w:space="0" w:color="auto" w:frame="1"/>
          <w:lang w:val="en-US"/>
        </w:rPr>
      </w:pPr>
    </w:p>
    <w:p w:rsidR="00F533E9" w:rsidRPr="00AD545C" w:rsidRDefault="00F533E9" w:rsidP="00AD545C">
      <w:pPr>
        <w:pStyle w:val="booktitle"/>
        <w:spacing w:before="0" w:beforeAutospacing="0" w:after="0" w:afterAutospacing="0"/>
        <w:textAlignment w:val="baseline"/>
        <w:rPr>
          <w:sz w:val="20"/>
          <w:szCs w:val="20"/>
        </w:rPr>
      </w:pPr>
      <w:r>
        <w:rPr>
          <w:rStyle w:val="page-numbers-info"/>
          <w:bdr w:val="none" w:sz="0" w:space="0" w:color="auto" w:frame="1"/>
        </w:rPr>
        <w:t>[</w:t>
      </w:r>
      <w:r w:rsidRPr="00AD545C">
        <w:rPr>
          <w:rStyle w:val="page-numbers-info"/>
          <w:sz w:val="20"/>
          <w:szCs w:val="20"/>
          <w:bdr w:val="none" w:sz="0" w:space="0" w:color="auto" w:frame="1"/>
        </w:rPr>
        <w:t>2</w:t>
      </w:r>
      <w:r w:rsidR="00A55732">
        <w:rPr>
          <w:rStyle w:val="page-numbers-info"/>
          <w:sz w:val="20"/>
          <w:szCs w:val="20"/>
          <w:bdr w:val="none" w:sz="0" w:space="0" w:color="auto" w:frame="1"/>
        </w:rPr>
        <w:t>1</w:t>
      </w:r>
      <w:r w:rsidRPr="00AD545C">
        <w:rPr>
          <w:rStyle w:val="page-numbers-info"/>
          <w:sz w:val="20"/>
          <w:szCs w:val="20"/>
          <w:bdr w:val="none" w:sz="0" w:space="0" w:color="auto" w:frame="1"/>
        </w:rPr>
        <w:t xml:space="preserve">] </w:t>
      </w:r>
      <w:proofErr w:type="spellStart"/>
      <w:r w:rsidRPr="00AD545C">
        <w:rPr>
          <w:rStyle w:val="authorname"/>
          <w:color w:val="333333"/>
          <w:sz w:val="20"/>
          <w:szCs w:val="20"/>
          <w:bdr w:val="none" w:sz="0" w:space="0" w:color="auto" w:frame="1"/>
        </w:rPr>
        <w:t>Hao</w:t>
      </w:r>
      <w:proofErr w:type="spellEnd"/>
      <w:r w:rsidRPr="00AD545C">
        <w:rPr>
          <w:rStyle w:val="authorname"/>
          <w:color w:val="333333"/>
          <w:sz w:val="20"/>
          <w:szCs w:val="20"/>
          <w:bdr w:val="none" w:sz="0" w:space="0" w:color="auto" w:frame="1"/>
        </w:rPr>
        <w:t xml:space="preserve"> F., Ryan, P. </w:t>
      </w:r>
      <w:r w:rsidRPr="00AD545C">
        <w:rPr>
          <w:bCs/>
          <w:color w:val="333333"/>
          <w:spacing w:val="5"/>
          <w:sz w:val="20"/>
          <w:szCs w:val="20"/>
        </w:rPr>
        <w:t>Password Authenticated Key Exchange by Juggling. LNCS</w:t>
      </w:r>
      <w:r w:rsidRPr="00AD545C">
        <w:rPr>
          <w:rStyle w:val="authorname"/>
          <w:color w:val="333333"/>
          <w:sz w:val="20"/>
          <w:szCs w:val="20"/>
          <w:bdr w:val="none" w:sz="0" w:space="0" w:color="auto" w:frame="1"/>
        </w:rPr>
        <w:t xml:space="preserve"> </w:t>
      </w:r>
      <w:hyperlink r:id="rId61" w:history="1">
        <w:r w:rsidRPr="00AD545C">
          <w:rPr>
            <w:rStyle w:val="Hyperlink"/>
            <w:color w:val="333333"/>
            <w:sz w:val="20"/>
            <w:szCs w:val="20"/>
            <w:bdr w:val="none" w:sz="0" w:space="0" w:color="auto" w:frame="1"/>
          </w:rPr>
          <w:t>Security Protocols XVI</w:t>
        </w:r>
      </w:hyperlink>
      <w:r w:rsidRPr="00AD545C">
        <w:rPr>
          <w:sz w:val="20"/>
          <w:szCs w:val="20"/>
        </w:rPr>
        <w:t xml:space="preserve">. </w:t>
      </w:r>
      <w:r w:rsidRPr="00AD545C">
        <w:rPr>
          <w:rStyle w:val="vol-info"/>
          <w:sz w:val="20"/>
          <w:szCs w:val="20"/>
          <w:bdr w:val="none" w:sz="0" w:space="0" w:color="auto" w:frame="1"/>
        </w:rPr>
        <w:t xml:space="preserve">6615, </w:t>
      </w:r>
      <w:r w:rsidRPr="00AD545C">
        <w:rPr>
          <w:rStyle w:val="page-numbers-info"/>
          <w:sz w:val="20"/>
          <w:szCs w:val="20"/>
          <w:bdr w:val="none" w:sz="0" w:space="0" w:color="auto" w:frame="1"/>
        </w:rPr>
        <w:t>159-171 (2008).</w:t>
      </w:r>
    </w:p>
    <w:p w:rsidR="00F533E9" w:rsidRPr="00AD545C" w:rsidRDefault="00F533E9" w:rsidP="004016E6">
      <w:pPr>
        <w:autoSpaceDE w:val="0"/>
        <w:autoSpaceDN w:val="0"/>
        <w:adjustRightInd w:val="0"/>
      </w:pPr>
    </w:p>
    <w:p w:rsidR="00F533E9" w:rsidRPr="00163610" w:rsidRDefault="00F533E9" w:rsidP="00173561">
      <w:pPr>
        <w:pStyle w:val="booktitle"/>
        <w:spacing w:before="0" w:beforeAutospacing="0" w:after="0" w:afterAutospacing="0"/>
        <w:textAlignment w:val="baseline"/>
        <w:rPr>
          <w:sz w:val="20"/>
          <w:szCs w:val="20"/>
        </w:rPr>
      </w:pPr>
      <w:r w:rsidRPr="00163610">
        <w:rPr>
          <w:sz w:val="20"/>
          <w:szCs w:val="20"/>
        </w:rPr>
        <w:t>[2</w:t>
      </w:r>
      <w:r w:rsidR="00A55732">
        <w:rPr>
          <w:sz w:val="20"/>
          <w:szCs w:val="20"/>
        </w:rPr>
        <w:t>2</w:t>
      </w:r>
      <w:r w:rsidRPr="00163610">
        <w:rPr>
          <w:sz w:val="20"/>
          <w:szCs w:val="20"/>
        </w:rPr>
        <w:t xml:space="preserve">] </w:t>
      </w:r>
      <w:r w:rsidRPr="00163610">
        <w:rPr>
          <w:rStyle w:val="authorname"/>
          <w:color w:val="333333"/>
          <w:sz w:val="20"/>
          <w:szCs w:val="20"/>
          <w:bdr w:val="none" w:sz="0" w:space="0" w:color="auto" w:frame="1"/>
        </w:rPr>
        <w:t xml:space="preserve">Bogos, S., </w:t>
      </w:r>
      <w:proofErr w:type="spellStart"/>
      <w:r w:rsidRPr="00163610">
        <w:rPr>
          <w:rStyle w:val="authorname"/>
          <w:color w:val="333333"/>
          <w:sz w:val="20"/>
          <w:szCs w:val="20"/>
          <w:bdr w:val="none" w:sz="0" w:space="0" w:color="auto" w:frame="1"/>
        </w:rPr>
        <w:t>Boureanu</w:t>
      </w:r>
      <w:proofErr w:type="spellEnd"/>
      <w:r w:rsidRPr="00163610">
        <w:rPr>
          <w:rStyle w:val="authorname"/>
          <w:color w:val="333333"/>
          <w:sz w:val="20"/>
          <w:szCs w:val="20"/>
          <w:bdr w:val="none" w:sz="0" w:space="0" w:color="auto" w:frame="1"/>
        </w:rPr>
        <w:t xml:space="preserve">, I., </w:t>
      </w:r>
      <w:proofErr w:type="spellStart"/>
      <w:r w:rsidRPr="00163610">
        <w:rPr>
          <w:rStyle w:val="authorname"/>
          <w:color w:val="333333"/>
          <w:sz w:val="20"/>
          <w:szCs w:val="20"/>
          <w:bdr w:val="none" w:sz="0" w:space="0" w:color="auto" w:frame="1"/>
        </w:rPr>
        <w:t>Vaudenay</w:t>
      </w:r>
      <w:proofErr w:type="spellEnd"/>
      <w:r w:rsidRPr="00163610">
        <w:rPr>
          <w:sz w:val="20"/>
          <w:szCs w:val="20"/>
        </w:rPr>
        <w:t xml:space="preserve">, S. </w:t>
      </w:r>
      <w:r w:rsidRPr="00163610">
        <w:rPr>
          <w:bCs/>
          <w:color w:val="333333"/>
          <w:spacing w:val="5"/>
          <w:sz w:val="20"/>
          <w:szCs w:val="20"/>
        </w:rPr>
        <w:t xml:space="preserve">Primeless Factoring-Based Cryptography: </w:t>
      </w:r>
      <w:r w:rsidRPr="00163610">
        <w:rPr>
          <w:color w:val="333333"/>
          <w:spacing w:val="5"/>
          <w:sz w:val="20"/>
          <w:szCs w:val="20"/>
        </w:rPr>
        <w:t>Solving the Complexity Bottleneck of Public-Key Generation</w:t>
      </w:r>
      <w:r w:rsidRPr="00163610">
        <w:rPr>
          <w:bCs/>
          <w:color w:val="333333"/>
          <w:spacing w:val="5"/>
          <w:sz w:val="20"/>
          <w:szCs w:val="20"/>
        </w:rPr>
        <w:t>. LNCS</w:t>
      </w:r>
      <w:r w:rsidRPr="00163610">
        <w:rPr>
          <w:sz w:val="20"/>
          <w:szCs w:val="20"/>
        </w:rPr>
        <w:t xml:space="preserve"> </w:t>
      </w:r>
      <w:hyperlink r:id="rId62" w:history="1">
        <w:r w:rsidRPr="00163610">
          <w:rPr>
            <w:rStyle w:val="Hyperlink"/>
            <w:color w:val="333333"/>
            <w:sz w:val="20"/>
            <w:szCs w:val="20"/>
            <w:bdr w:val="none" w:sz="0" w:space="0" w:color="auto" w:frame="1"/>
          </w:rPr>
          <w:t>Applied Cryptography and Network Security</w:t>
        </w:r>
      </w:hyperlink>
      <w:r w:rsidRPr="00163610">
        <w:rPr>
          <w:rStyle w:val="vol-info"/>
          <w:sz w:val="20"/>
          <w:szCs w:val="20"/>
          <w:bdr w:val="none" w:sz="0" w:space="0" w:color="auto" w:frame="1"/>
        </w:rPr>
        <w:t xml:space="preserve">. 7954, </w:t>
      </w:r>
      <w:r w:rsidRPr="00163610">
        <w:rPr>
          <w:rStyle w:val="page-numbers-info"/>
          <w:sz w:val="20"/>
          <w:szCs w:val="20"/>
          <w:bdr w:val="none" w:sz="0" w:space="0" w:color="auto" w:frame="1"/>
        </w:rPr>
        <w:t xml:space="preserve">552-569 (2010) </w:t>
      </w:r>
      <w:r w:rsidRPr="00163610">
        <w:rPr>
          <w:color w:val="333333"/>
          <w:spacing w:val="5"/>
          <w:sz w:val="20"/>
          <w:szCs w:val="20"/>
        </w:rPr>
        <w:t xml:space="preserve">–– </w:t>
      </w:r>
    </w:p>
    <w:p w:rsidR="00F533E9" w:rsidRDefault="00F533E9" w:rsidP="00072DD3">
      <w:pPr>
        <w:autoSpaceDE w:val="0"/>
        <w:autoSpaceDN w:val="0"/>
        <w:adjustRightInd w:val="0"/>
        <w:rPr>
          <w:rFonts w:ascii="VxybfdTimes-Roman" w:hAnsi="VxybfdTimes-Roman" w:cs="VxybfdTimes-Roman"/>
          <w:lang w:val="en-US"/>
        </w:rPr>
      </w:pPr>
    </w:p>
    <w:p w:rsidR="00F533E9" w:rsidRDefault="00F533E9" w:rsidP="00072DD3">
      <w:pPr>
        <w:autoSpaceDE w:val="0"/>
        <w:autoSpaceDN w:val="0"/>
        <w:adjustRightInd w:val="0"/>
        <w:rPr>
          <w:rFonts w:ascii="VxybfdTimes-Roman" w:hAnsi="VxybfdTimes-Roman" w:cs="VxybfdTimes-Roman"/>
          <w:lang w:val="en-US"/>
        </w:rPr>
      </w:pPr>
      <w:r>
        <w:rPr>
          <w:rFonts w:ascii="VxybfdTimes-Roman" w:hAnsi="VxybfdTimes-Roman" w:cs="VxybfdTimes-Roman"/>
          <w:lang w:val="en-US"/>
        </w:rPr>
        <w:t>[2</w:t>
      </w:r>
      <w:r w:rsidR="00A55732">
        <w:rPr>
          <w:rFonts w:ascii="VxybfdTimes-Roman" w:hAnsi="VxybfdTimes-Roman" w:cs="VxybfdTimes-Roman"/>
          <w:lang w:val="en-US"/>
        </w:rPr>
        <w:t>3</w:t>
      </w:r>
      <w:r>
        <w:rPr>
          <w:rFonts w:ascii="VxybfdTimes-Roman" w:hAnsi="VxybfdTimes-Roman" w:cs="VxybfdTimes-Roman"/>
          <w:lang w:val="en-US"/>
        </w:rPr>
        <w:t xml:space="preserve">] </w:t>
      </w:r>
      <w:r>
        <w:t>Bellovin</w:t>
      </w:r>
      <w:r>
        <w:rPr>
          <w:lang w:val="en-US"/>
        </w:rPr>
        <w:t>, S. M.,</w:t>
      </w:r>
      <w:r>
        <w:t xml:space="preserve"> Merritt,</w:t>
      </w:r>
      <w:r>
        <w:rPr>
          <w:lang w:val="en-US"/>
        </w:rPr>
        <w:t xml:space="preserve"> M.</w:t>
      </w:r>
      <w:r>
        <w:t xml:space="preserve"> Encrypted key exchange: Passwordbased protocols secure against dictionary attacks</w:t>
      </w:r>
      <w:r>
        <w:rPr>
          <w:lang w:val="en-US"/>
        </w:rPr>
        <w:t xml:space="preserve">. </w:t>
      </w:r>
      <w:r w:rsidRPr="00163610">
        <w:rPr>
          <w:i/>
        </w:rPr>
        <w:t>IEEE Symposium on Security and Privacy.</w:t>
      </w:r>
      <w:r>
        <w:t xml:space="preserve"> 72–84</w:t>
      </w:r>
      <w:r>
        <w:rPr>
          <w:lang w:val="en-US"/>
        </w:rPr>
        <w:t xml:space="preserve"> (1992)</w:t>
      </w:r>
      <w:r w:rsidDel="00163610">
        <w:rPr>
          <w:rFonts w:ascii="VxybfdTimes-Roman" w:hAnsi="VxybfdTimes-Roman" w:cs="VxybfdTimes-Roman"/>
          <w:lang w:val="en-US"/>
        </w:rPr>
        <w:t xml:space="preserve"> </w:t>
      </w:r>
    </w:p>
    <w:p w:rsidR="00F533E9" w:rsidRDefault="00F533E9" w:rsidP="00072DD3">
      <w:pPr>
        <w:autoSpaceDE w:val="0"/>
        <w:autoSpaceDN w:val="0"/>
        <w:adjustRightInd w:val="0"/>
        <w:rPr>
          <w:rFonts w:ascii="VxybfdTimes-Roman" w:hAnsi="VxybfdTimes-Roman" w:cs="VxybfdTimes-Roman"/>
          <w:lang w:val="en-US"/>
        </w:rPr>
      </w:pPr>
    </w:p>
    <w:p w:rsidR="00F533E9" w:rsidRPr="00163610" w:rsidRDefault="00F533E9" w:rsidP="00173561">
      <w:pPr>
        <w:pStyle w:val="Ttulo1"/>
        <w:shd w:val="clear" w:color="auto" w:fill="FFFFFF"/>
        <w:spacing w:before="0" w:after="180"/>
        <w:textAlignment w:val="center"/>
        <w:rPr>
          <w:rFonts w:ascii="Times New Roman" w:hAnsi="Times New Roman"/>
          <w:b w:val="0"/>
          <w:color w:val="auto"/>
          <w:sz w:val="20"/>
          <w:szCs w:val="20"/>
          <w:lang w:val="en-US"/>
        </w:rPr>
      </w:pPr>
      <w:r w:rsidRPr="00163610">
        <w:rPr>
          <w:rFonts w:ascii="Times New Roman" w:hAnsi="Times New Roman"/>
          <w:b w:val="0"/>
          <w:color w:val="auto"/>
          <w:sz w:val="20"/>
          <w:szCs w:val="20"/>
          <w:lang w:val="en-US"/>
        </w:rPr>
        <w:t>[2</w:t>
      </w:r>
      <w:r w:rsidR="00A55732">
        <w:rPr>
          <w:rFonts w:ascii="Times New Roman" w:hAnsi="Times New Roman"/>
          <w:b w:val="0"/>
          <w:color w:val="auto"/>
          <w:sz w:val="20"/>
          <w:szCs w:val="20"/>
          <w:lang w:val="en-US"/>
        </w:rPr>
        <w:t>4</w:t>
      </w:r>
      <w:r w:rsidRPr="00163610">
        <w:rPr>
          <w:rFonts w:ascii="Times New Roman" w:hAnsi="Times New Roman"/>
          <w:b w:val="0"/>
          <w:color w:val="auto"/>
          <w:sz w:val="20"/>
          <w:szCs w:val="20"/>
          <w:lang w:val="en-US"/>
        </w:rPr>
        <w:t xml:space="preserve">] </w:t>
      </w:r>
      <w:hyperlink r:id="rId63" w:history="1">
        <w:r w:rsidRPr="00163610">
          <w:rPr>
            <w:rStyle w:val="Hyperlink"/>
            <w:rFonts w:ascii="Times New Roman" w:hAnsi="Times New Roman"/>
            <w:b w:val="0"/>
            <w:color w:val="auto"/>
            <w:sz w:val="20"/>
            <w:szCs w:val="20"/>
            <w:shd w:val="clear" w:color="auto" w:fill="FAFAFA"/>
          </w:rPr>
          <w:t>Toorani, M</w:t>
        </w:r>
      </w:hyperlink>
      <w:r w:rsidRPr="00163610">
        <w:rPr>
          <w:rFonts w:ascii="Times New Roman" w:hAnsi="Times New Roman"/>
          <w:b w:val="0"/>
          <w:color w:val="auto"/>
          <w:sz w:val="20"/>
          <w:szCs w:val="20"/>
          <w:lang w:val="en-US"/>
        </w:rPr>
        <w:t xml:space="preserve">. Security analysis of J-PAKE. </w:t>
      </w:r>
      <w:r w:rsidRPr="00163610">
        <w:rPr>
          <w:rFonts w:ascii="Times New Roman" w:hAnsi="Times New Roman"/>
          <w:b w:val="0"/>
          <w:i/>
          <w:color w:val="auto"/>
          <w:sz w:val="20"/>
          <w:szCs w:val="20"/>
        </w:rPr>
        <w:t>Computers and Communication (ISCC), IEEE Symposium on</w:t>
      </w:r>
      <w:r w:rsidRPr="00163610">
        <w:rPr>
          <w:rFonts w:ascii="Times New Roman" w:hAnsi="Times New Roman"/>
          <w:b w:val="0"/>
          <w:i/>
          <w:color w:val="auto"/>
          <w:sz w:val="20"/>
          <w:szCs w:val="20"/>
          <w:lang w:val="en-US"/>
        </w:rPr>
        <w:t xml:space="preserve"> (2014) </w:t>
      </w:r>
      <w:proofErr w:type="spellStart"/>
      <w:r w:rsidRPr="00163610">
        <w:rPr>
          <w:rFonts w:ascii="Times New Roman" w:hAnsi="Times New Roman"/>
          <w:b w:val="0"/>
          <w:color w:val="auto"/>
          <w:sz w:val="20"/>
          <w:szCs w:val="20"/>
          <w:lang w:val="en-US"/>
        </w:rPr>
        <w:t>doi</w:t>
      </w:r>
      <w:proofErr w:type="spellEnd"/>
      <w:r w:rsidRPr="00163610">
        <w:rPr>
          <w:rFonts w:ascii="Times New Roman" w:hAnsi="Times New Roman"/>
          <w:b w:val="0"/>
          <w:color w:val="auto"/>
          <w:sz w:val="20"/>
          <w:szCs w:val="20"/>
          <w:lang w:val="en-US"/>
        </w:rPr>
        <w:t>:</w:t>
      </w:r>
      <w:r w:rsidRPr="00163610">
        <w:rPr>
          <w:rFonts w:ascii="Times New Roman" w:hAnsi="Times New Roman"/>
          <w:b w:val="0"/>
          <w:i/>
          <w:color w:val="auto"/>
          <w:sz w:val="20"/>
          <w:szCs w:val="20"/>
          <w:lang w:val="en-US"/>
        </w:rPr>
        <w:t xml:space="preserve"> </w:t>
      </w:r>
      <w:hyperlink r:id="rId64" w:tgtFrame="blank" w:history="1">
        <w:r w:rsidRPr="00163610">
          <w:rPr>
            <w:rStyle w:val="Hyperlink"/>
            <w:rFonts w:ascii="Times New Roman" w:hAnsi="Times New Roman"/>
            <w:b w:val="0"/>
            <w:color w:val="auto"/>
            <w:sz w:val="20"/>
            <w:szCs w:val="20"/>
            <w:shd w:val="clear" w:color="auto" w:fill="FFFFFF"/>
          </w:rPr>
          <w:t>10.1109/ISCC.2014.6912576</w:t>
        </w:r>
      </w:hyperlink>
      <w:r w:rsidRPr="00163610">
        <w:rPr>
          <w:rFonts w:ascii="Times New Roman" w:hAnsi="Times New Roman"/>
          <w:b w:val="0"/>
          <w:color w:val="auto"/>
          <w:sz w:val="20"/>
          <w:szCs w:val="20"/>
          <w:lang w:val="en-US"/>
        </w:rPr>
        <w:t>.</w:t>
      </w:r>
    </w:p>
    <w:p w:rsidR="00F533E9" w:rsidRPr="005141B5" w:rsidRDefault="00F533E9" w:rsidP="00072DD3">
      <w:pPr>
        <w:autoSpaceDE w:val="0"/>
        <w:autoSpaceDN w:val="0"/>
        <w:adjustRightInd w:val="0"/>
        <w:rPr>
          <w:rFonts w:ascii="VxybfdTimes-Roman" w:hAnsi="VxybfdTimes-Roman" w:cs="VxybfdTimes-Roman"/>
          <w:lang w:val="en-US"/>
        </w:rPr>
      </w:pPr>
      <w:r w:rsidDel="00432ECA">
        <w:rPr>
          <w:rFonts w:ascii="VxybfdTimes-Roman" w:hAnsi="VxybfdTimes-Roman" w:cs="VxybfdTimes-Roman"/>
          <w:lang w:val="en-US"/>
        </w:rPr>
        <w:t xml:space="preserve"> </w:t>
      </w:r>
      <w:r w:rsidRPr="005141B5">
        <w:rPr>
          <w:rFonts w:ascii="VxybfdTimes-Roman" w:hAnsi="VxybfdTimes-Roman" w:cs="VxybfdTimes-Roman"/>
          <w:lang w:val="en-US"/>
        </w:rPr>
        <w:t>[</w:t>
      </w:r>
      <w:r w:rsidR="00A55732" w:rsidRPr="005141B5">
        <w:rPr>
          <w:rFonts w:ascii="VxybfdTimes-Roman" w:hAnsi="VxybfdTimes-Roman" w:cs="VxybfdTimes-Roman"/>
          <w:sz w:val="24"/>
          <w:szCs w:val="24"/>
          <w:lang w:val="en-US"/>
        </w:rPr>
        <w:t>25</w:t>
      </w:r>
      <w:r w:rsidRPr="005141B5">
        <w:rPr>
          <w:rFonts w:ascii="VxybfdTimes-Roman" w:hAnsi="VxybfdTimes-Roman" w:cs="VxybfdTimes-Roman"/>
          <w:sz w:val="24"/>
          <w:szCs w:val="24"/>
          <w:lang w:val="en-US"/>
        </w:rPr>
        <w:t xml:space="preserve">] </w:t>
      </w:r>
      <w:r w:rsidRPr="005141B5">
        <w:rPr>
          <w:rFonts w:ascii="VxybfdTimes-Roman" w:hAnsi="VxybfdTimes-Roman" w:cs="VxybfdTimes-Roman"/>
          <w:lang w:val="en-US"/>
        </w:rPr>
        <w:t xml:space="preserve">Lu, W., </w:t>
      </w:r>
      <w:proofErr w:type="spellStart"/>
      <w:r w:rsidRPr="005141B5">
        <w:rPr>
          <w:rFonts w:ascii="VxybfdTimes-Roman" w:hAnsi="VxybfdTimes-Roman" w:cs="VxybfdTimes-Roman"/>
          <w:lang w:val="en-US"/>
        </w:rPr>
        <w:t>Ghorbani</w:t>
      </w:r>
      <w:proofErr w:type="spellEnd"/>
      <w:r w:rsidRPr="005141B5">
        <w:rPr>
          <w:rFonts w:ascii="VxybfdTimes-Roman" w:hAnsi="VxybfdTimes-Roman" w:cs="VxybfdTimes-Roman"/>
          <w:lang w:val="en-US"/>
        </w:rPr>
        <w:t>, A.: A. Network anomaly detection based on wavelet analysis. EURASIP J. Adv. Signal Process. 2009,  Vol. 4(1416 ). P. 1-17.</w:t>
      </w:r>
    </w:p>
    <w:p w:rsidR="00F533E9" w:rsidRPr="005141B5" w:rsidRDefault="00F533E9" w:rsidP="00072DD3">
      <w:pPr>
        <w:autoSpaceDE w:val="0"/>
        <w:autoSpaceDN w:val="0"/>
        <w:adjustRightInd w:val="0"/>
        <w:rPr>
          <w:rFonts w:ascii="VxybfdTimes-Roman" w:hAnsi="VxybfdTimes-Roman" w:cs="VxybfdTimes-Roman"/>
          <w:lang w:val="en-US"/>
        </w:rPr>
      </w:pPr>
    </w:p>
    <w:p w:rsidR="00F533E9" w:rsidRPr="005141B5" w:rsidRDefault="00F533E9" w:rsidP="00072DD3">
      <w:pPr>
        <w:autoSpaceDE w:val="0"/>
        <w:autoSpaceDN w:val="0"/>
        <w:adjustRightInd w:val="0"/>
        <w:rPr>
          <w:rFonts w:ascii="VxybfdTimes-Roman" w:hAnsi="VxybfdTimes-Roman" w:cs="VxybfdTimes-Roman"/>
          <w:lang w:val="en-US"/>
        </w:rPr>
      </w:pPr>
    </w:p>
    <w:p w:rsidR="00F533E9" w:rsidRPr="005141B5" w:rsidRDefault="00F533E9" w:rsidP="00072DD3">
      <w:pPr>
        <w:autoSpaceDE w:val="0"/>
        <w:autoSpaceDN w:val="0"/>
        <w:adjustRightInd w:val="0"/>
        <w:rPr>
          <w:rFonts w:ascii="VxybfdTimes-Roman" w:hAnsi="VxybfdTimes-Roman" w:cs="VxybfdTimes-Roman"/>
          <w:lang w:val="en-US"/>
        </w:rPr>
      </w:pPr>
      <w:r w:rsidRPr="005141B5">
        <w:rPr>
          <w:rFonts w:ascii="VxybfdTimes-Roman" w:hAnsi="VxybfdTimes-Roman" w:cs="VxybfdTimes-Roman"/>
          <w:lang w:val="en-US"/>
        </w:rPr>
        <w:t>[26] Huang, C.-T., Chang, R.K.C., Huang, P.: Signal processing applications in network intrusion detection systems. EURASIP J. Adv. Signal Process. 2009. Vol.  9(192). P. 1-4.</w:t>
      </w:r>
    </w:p>
    <w:p w:rsidR="00F533E9" w:rsidRPr="005141B5" w:rsidRDefault="00F533E9" w:rsidP="00072DD3">
      <w:pPr>
        <w:autoSpaceDE w:val="0"/>
        <w:autoSpaceDN w:val="0"/>
        <w:adjustRightInd w:val="0"/>
        <w:rPr>
          <w:rFonts w:ascii="VxybfdTimes-Roman" w:hAnsi="VxybfdTimes-Roman" w:cs="VxybfdTimes-Roman"/>
          <w:lang w:val="en-US"/>
        </w:rPr>
      </w:pPr>
    </w:p>
    <w:p w:rsidR="00F533E9" w:rsidRPr="00051B6D" w:rsidRDefault="00F533E9" w:rsidP="006F220F">
      <w:pPr>
        <w:autoSpaceDE w:val="0"/>
        <w:autoSpaceDN w:val="0"/>
        <w:adjustRightInd w:val="0"/>
        <w:rPr>
          <w:bCs/>
          <w:lang w:val="en-US"/>
        </w:rPr>
      </w:pPr>
      <w:r w:rsidRPr="00051B6D">
        <w:rPr>
          <w:bCs/>
          <w:lang w:val="en-US"/>
        </w:rPr>
        <w:t xml:space="preserve">[27] </w:t>
      </w:r>
      <w:r w:rsidRPr="00051B6D">
        <w:rPr>
          <w:shd w:val="clear" w:color="auto" w:fill="FFFFFF"/>
        </w:rPr>
        <w:t>NIST (2000)</w:t>
      </w:r>
      <w:r w:rsidRPr="00051B6D">
        <w:rPr>
          <w:shd w:val="clear" w:color="auto" w:fill="FFFFFF"/>
          <w:lang w:val="en-US"/>
        </w:rPr>
        <w:t xml:space="preserve"> </w:t>
      </w:r>
      <w:hyperlink r:id="rId65" w:history="1">
        <w:r w:rsidRPr="00051B6D">
          <w:rPr>
            <w:rStyle w:val="Hyperlink"/>
            <w:i/>
            <w:iCs/>
            <w:color w:val="auto"/>
            <w:shd w:val="clear" w:color="auto" w:fill="FFFFFF"/>
          </w:rPr>
          <w:t>Report on the Development of the Advanced Encryption Standard (AES)</w:t>
        </w:r>
      </w:hyperlink>
      <w:r w:rsidRPr="00051B6D">
        <w:rPr>
          <w:shd w:val="clear" w:color="auto" w:fill="FFFFFF"/>
          <w:lang w:val="en-US"/>
        </w:rPr>
        <w:t>. Available via PDF: http://csrc.nist.gov/archive/aes/round2/r2report.pdf</w:t>
      </w:r>
    </w:p>
    <w:p w:rsidR="00F533E9" w:rsidRPr="00051B6D" w:rsidRDefault="00F533E9" w:rsidP="006F220F">
      <w:pPr>
        <w:autoSpaceDE w:val="0"/>
        <w:autoSpaceDN w:val="0"/>
        <w:adjustRightInd w:val="0"/>
        <w:rPr>
          <w:bCs/>
          <w:lang w:val="en-US"/>
        </w:rPr>
      </w:pPr>
    </w:p>
    <w:p w:rsidR="00F533E9" w:rsidRDefault="00F533E9" w:rsidP="006F220F">
      <w:pPr>
        <w:autoSpaceDE w:val="0"/>
        <w:autoSpaceDN w:val="0"/>
        <w:adjustRightInd w:val="0"/>
        <w:rPr>
          <w:lang w:val="en-US"/>
        </w:rPr>
      </w:pPr>
      <w:r>
        <w:rPr>
          <w:bCs/>
          <w:sz w:val="24"/>
          <w:szCs w:val="24"/>
          <w:lang w:val="en-US"/>
        </w:rPr>
        <w:t>[28]</w:t>
      </w:r>
      <w:r w:rsidRPr="00B77CD5">
        <w:rPr>
          <w:lang w:val="en-US"/>
        </w:rPr>
        <w:t xml:space="preserve"> </w:t>
      </w:r>
      <w:proofErr w:type="spellStart"/>
      <w:r w:rsidRPr="00401583">
        <w:rPr>
          <w:lang w:val="en-US"/>
        </w:rPr>
        <w:t>Galibus</w:t>
      </w:r>
      <w:proofErr w:type="spellEnd"/>
      <w:r>
        <w:rPr>
          <w:lang w:val="en-US"/>
        </w:rPr>
        <w:t>, T.</w:t>
      </w:r>
      <w:r w:rsidRPr="00401583">
        <w:rPr>
          <w:lang w:val="en-US"/>
        </w:rPr>
        <w:t xml:space="preserve">, </w:t>
      </w:r>
      <w:proofErr w:type="spellStart"/>
      <w:r w:rsidRPr="00401583">
        <w:rPr>
          <w:lang w:val="en-US"/>
        </w:rPr>
        <w:t>Vissia</w:t>
      </w:r>
      <w:proofErr w:type="spellEnd"/>
      <w:r>
        <w:rPr>
          <w:lang w:val="en-US"/>
        </w:rPr>
        <w:t>, H.</w:t>
      </w:r>
      <w:r w:rsidRPr="00401583">
        <w:rPr>
          <w:lang w:val="en-US"/>
        </w:rPr>
        <w:t xml:space="preserve"> Cloud Storage Security</w:t>
      </w:r>
      <w:r>
        <w:rPr>
          <w:lang w:val="en-US"/>
        </w:rPr>
        <w:t xml:space="preserve">. </w:t>
      </w:r>
      <w:r w:rsidRPr="0013288F">
        <w:rPr>
          <w:i/>
          <w:lang w:val="en-US"/>
        </w:rPr>
        <w:t>Proceedings of NSCE’2014, 24-25 December 2014, Hong Cong</w:t>
      </w:r>
      <w:r>
        <w:rPr>
          <w:i/>
          <w:lang w:val="en-US"/>
        </w:rPr>
        <w:t xml:space="preserve">. </w:t>
      </w:r>
      <w:r w:rsidRPr="00401583">
        <w:t>123-127</w:t>
      </w:r>
      <w:r>
        <w:rPr>
          <w:lang w:val="en-US"/>
        </w:rPr>
        <w:t xml:space="preserve"> (2015)</w:t>
      </w:r>
      <w:r w:rsidRPr="00401583">
        <w:t>.</w:t>
      </w:r>
    </w:p>
    <w:p w:rsidR="00F533E9" w:rsidRPr="006F220F" w:rsidRDefault="00F533E9" w:rsidP="006F220F">
      <w:pPr>
        <w:autoSpaceDE w:val="0"/>
        <w:autoSpaceDN w:val="0"/>
        <w:adjustRightInd w:val="0"/>
        <w:rPr>
          <w:lang w:val="en-US"/>
        </w:rPr>
      </w:pPr>
    </w:p>
    <w:p w:rsidR="00F533E9" w:rsidRPr="0013288F" w:rsidRDefault="00F533E9" w:rsidP="006F220F">
      <w:pPr>
        <w:autoSpaceDE w:val="0"/>
        <w:autoSpaceDN w:val="0"/>
        <w:adjustRightInd w:val="0"/>
        <w:rPr>
          <w:lang w:val="en-US"/>
        </w:rPr>
      </w:pPr>
      <w:r w:rsidRPr="00F376D1">
        <w:rPr>
          <w:bCs/>
          <w:lang w:val="en-US"/>
        </w:rPr>
        <w:lastRenderedPageBreak/>
        <w:t xml:space="preserve">[29] </w:t>
      </w:r>
      <w:proofErr w:type="spellStart"/>
      <w:r w:rsidRPr="00F376D1">
        <w:rPr>
          <w:lang w:val="en-US"/>
        </w:rPr>
        <w:t>Galibus</w:t>
      </w:r>
      <w:proofErr w:type="spellEnd"/>
      <w:r w:rsidRPr="00F376D1">
        <w:rPr>
          <w:lang w:val="en-US"/>
        </w:rPr>
        <w:t xml:space="preserve">, T. Access control for the cloud storage. </w:t>
      </w:r>
      <w:r w:rsidRPr="00F376D1">
        <w:rPr>
          <w:i/>
          <w:lang w:val="en-US"/>
        </w:rPr>
        <w:t>Proceeding of the 3</w:t>
      </w:r>
      <w:r w:rsidRPr="00F376D1">
        <w:rPr>
          <w:i/>
          <w:vertAlign w:val="superscript"/>
          <w:lang w:val="en-US"/>
        </w:rPr>
        <w:t>rd</w:t>
      </w:r>
      <w:r w:rsidRPr="00F376D1">
        <w:rPr>
          <w:i/>
          <w:lang w:val="en-US"/>
        </w:rPr>
        <w:t xml:space="preserve"> Belarus-Korea Forum Science “Innovation, Production”, Minsk, 16-17 Oct. 2014</w:t>
      </w:r>
      <w:r w:rsidRPr="00F376D1">
        <w:rPr>
          <w:lang w:val="en-US"/>
        </w:rPr>
        <w:t>. 72-73 (2014).</w:t>
      </w:r>
    </w:p>
    <w:p w:rsidR="00F533E9" w:rsidRPr="003F66E8" w:rsidRDefault="00F533E9" w:rsidP="003F66E8">
      <w:pPr>
        <w:jc w:val="both"/>
        <w:rPr>
          <w:bCs/>
          <w:sz w:val="24"/>
          <w:szCs w:val="24"/>
          <w:lang w:val="en-US"/>
        </w:rPr>
      </w:pPr>
    </w:p>
    <w:p w:rsidR="00F533E9" w:rsidRPr="0064529E" w:rsidRDefault="00F533E9" w:rsidP="006F220F">
      <w:pPr>
        <w:jc w:val="both"/>
        <w:rPr>
          <w:noProof/>
        </w:rPr>
      </w:pPr>
      <w:r w:rsidRPr="00F376D1">
        <w:rPr>
          <w:bCs/>
          <w:lang w:val="en-US"/>
        </w:rPr>
        <w:t xml:space="preserve">[30] </w:t>
      </w:r>
      <w:proofErr w:type="spellStart"/>
      <w:r w:rsidRPr="00F376D1">
        <w:rPr>
          <w:bCs/>
          <w:lang w:val="en-US"/>
        </w:rPr>
        <w:t>Galibus</w:t>
      </w:r>
      <w:proofErr w:type="spellEnd"/>
      <w:r w:rsidRPr="00F376D1">
        <w:rPr>
          <w:bCs/>
          <w:lang w:val="en-US"/>
        </w:rPr>
        <w:t xml:space="preserve">, T., </w:t>
      </w:r>
      <w:proofErr w:type="spellStart"/>
      <w:r w:rsidRPr="00F376D1">
        <w:rPr>
          <w:bCs/>
          <w:lang w:val="en-US"/>
        </w:rPr>
        <w:t>Gafurov</w:t>
      </w:r>
      <w:proofErr w:type="spellEnd"/>
      <w:r w:rsidRPr="00F376D1">
        <w:rPr>
          <w:bCs/>
          <w:lang w:val="en-US"/>
        </w:rPr>
        <w:t xml:space="preserve">, S., </w:t>
      </w:r>
      <w:proofErr w:type="spellStart"/>
      <w:r w:rsidRPr="00F376D1">
        <w:rPr>
          <w:bCs/>
          <w:lang w:val="en-US"/>
        </w:rPr>
        <w:t>Kaganovich</w:t>
      </w:r>
      <w:proofErr w:type="spellEnd"/>
      <w:r w:rsidRPr="00F376D1">
        <w:rPr>
          <w:bCs/>
          <w:lang w:val="en-US"/>
        </w:rPr>
        <w:t xml:space="preserve">, D., </w:t>
      </w:r>
      <w:proofErr w:type="spellStart"/>
      <w:r w:rsidRPr="00F376D1">
        <w:rPr>
          <w:bCs/>
          <w:lang w:val="en-US"/>
        </w:rPr>
        <w:t>Vissia</w:t>
      </w:r>
      <w:proofErr w:type="spellEnd"/>
      <w:r w:rsidRPr="00F376D1">
        <w:rPr>
          <w:bCs/>
          <w:lang w:val="en-US"/>
        </w:rPr>
        <w:t>, H. Mobile security based on the secret sharing.</w:t>
      </w:r>
      <w:r w:rsidRPr="0013288F" w:rsidDel="0013288F">
        <w:t xml:space="preserve"> </w:t>
      </w:r>
      <w:r w:rsidRPr="00F002FB">
        <w:rPr>
          <w:lang w:val="en-US"/>
        </w:rPr>
        <w:t>The journal of Brest state technical university</w:t>
      </w:r>
      <w:r w:rsidRPr="00F376D1">
        <w:rPr>
          <w:lang w:val="en-US"/>
        </w:rPr>
        <w:t>.</w:t>
      </w:r>
      <w:r w:rsidRPr="00C03427">
        <w:rPr>
          <w:lang w:val="en-US"/>
        </w:rPr>
        <w:t xml:space="preserve"> </w:t>
      </w:r>
      <w:r w:rsidRPr="00C03427">
        <w:t>5</w:t>
      </w:r>
      <w:r w:rsidRPr="00C03427">
        <w:rPr>
          <w:lang w:val="en-US"/>
        </w:rPr>
        <w:t xml:space="preserve">, </w:t>
      </w:r>
      <w:r w:rsidRPr="00C03427">
        <w:t>33-36</w:t>
      </w:r>
      <w:r w:rsidRPr="00C03427">
        <w:rPr>
          <w:lang w:val="en-US"/>
        </w:rPr>
        <w:t xml:space="preserve"> (2015</w:t>
      </w:r>
      <w:r w:rsidRPr="0064529E">
        <w:rPr>
          <w:lang w:val="en-US"/>
        </w:rPr>
        <w:t>) (In Russian)</w:t>
      </w:r>
      <w:r w:rsidRPr="0064529E">
        <w:t>.</w:t>
      </w:r>
    </w:p>
    <w:p w:rsidR="00F533E9" w:rsidRPr="0013288F" w:rsidRDefault="00F533E9" w:rsidP="00072DD3">
      <w:pPr>
        <w:autoSpaceDE w:val="0"/>
        <w:autoSpaceDN w:val="0"/>
        <w:adjustRightInd w:val="0"/>
        <w:rPr>
          <w:bCs/>
          <w:sz w:val="24"/>
          <w:szCs w:val="24"/>
          <w:lang w:val="en-US"/>
        </w:rPr>
      </w:pPr>
    </w:p>
    <w:p w:rsidR="00F533E9" w:rsidRPr="00F85E62" w:rsidRDefault="00F533E9" w:rsidP="00072DD3">
      <w:pPr>
        <w:autoSpaceDE w:val="0"/>
        <w:autoSpaceDN w:val="0"/>
        <w:adjustRightInd w:val="0"/>
        <w:rPr>
          <w:bCs/>
          <w:lang w:val="en-US"/>
        </w:rPr>
      </w:pPr>
      <w:r w:rsidRPr="00F376D1">
        <w:rPr>
          <w:bCs/>
          <w:lang w:val="en-US"/>
        </w:rPr>
        <w:t xml:space="preserve">[31] </w:t>
      </w:r>
      <w:proofErr w:type="spellStart"/>
      <w:r w:rsidRPr="00F376D1">
        <w:rPr>
          <w:lang w:val="en-US"/>
        </w:rPr>
        <w:t>Galibus</w:t>
      </w:r>
      <w:proofErr w:type="spellEnd"/>
      <w:r w:rsidRPr="00F376D1">
        <w:rPr>
          <w:lang w:val="en-US"/>
        </w:rPr>
        <w:t xml:space="preserve">, T., </w:t>
      </w:r>
      <w:proofErr w:type="spellStart"/>
      <w:r w:rsidRPr="00F376D1">
        <w:rPr>
          <w:lang w:val="en-US"/>
        </w:rPr>
        <w:t>Matveev</w:t>
      </w:r>
      <w:proofErr w:type="spellEnd"/>
      <w:r w:rsidRPr="00F376D1">
        <w:rPr>
          <w:lang w:val="en-US"/>
        </w:rPr>
        <w:t xml:space="preserve">, G., </w:t>
      </w:r>
      <w:proofErr w:type="spellStart"/>
      <w:r w:rsidRPr="00F376D1">
        <w:rPr>
          <w:lang w:val="en-US"/>
        </w:rPr>
        <w:t>Shenets</w:t>
      </w:r>
      <w:proofErr w:type="spellEnd"/>
      <w:r w:rsidRPr="00F376D1">
        <w:rPr>
          <w:lang w:val="en-US"/>
        </w:rPr>
        <w:t xml:space="preserve">, N. Some structural and security properties of the modular secret sharing. </w:t>
      </w:r>
      <w:r w:rsidRPr="00F376D1">
        <w:rPr>
          <w:i/>
          <w:lang w:val="en-US"/>
        </w:rPr>
        <w:t>Proceedings of IEEE SYNASC'2008</w:t>
      </w:r>
      <w:r w:rsidRPr="00F376D1">
        <w:rPr>
          <w:lang w:val="en-US"/>
        </w:rPr>
        <w:t>.</w:t>
      </w:r>
      <w:r w:rsidRPr="00F85E62">
        <w:rPr>
          <w:lang w:val="en-US"/>
        </w:rPr>
        <w:t>197-200 (2009).</w:t>
      </w:r>
    </w:p>
    <w:p w:rsidR="00F533E9" w:rsidRPr="00F85E62" w:rsidRDefault="00F533E9" w:rsidP="00072DD3">
      <w:pPr>
        <w:autoSpaceDE w:val="0"/>
        <w:autoSpaceDN w:val="0"/>
        <w:adjustRightInd w:val="0"/>
        <w:rPr>
          <w:bCs/>
          <w:sz w:val="24"/>
          <w:szCs w:val="24"/>
          <w:lang w:val="en-US"/>
        </w:rPr>
      </w:pPr>
    </w:p>
    <w:p w:rsidR="00F533E9" w:rsidRPr="005141B5" w:rsidRDefault="00F533E9" w:rsidP="00B61C37">
      <w:pPr>
        <w:autoSpaceDE w:val="0"/>
        <w:autoSpaceDN w:val="0"/>
        <w:adjustRightInd w:val="0"/>
        <w:rPr>
          <w:bCs/>
          <w:lang w:val="en-US"/>
        </w:rPr>
      </w:pPr>
      <w:r w:rsidRPr="005141B5">
        <w:rPr>
          <w:bCs/>
          <w:lang w:val="en-US"/>
        </w:rPr>
        <w:t xml:space="preserve">[32] </w:t>
      </w:r>
      <w:proofErr w:type="spellStart"/>
      <w:r w:rsidRPr="005141B5">
        <w:rPr>
          <w:bCs/>
          <w:lang w:val="en-US"/>
        </w:rPr>
        <w:t>da</w:t>
      </w:r>
      <w:proofErr w:type="spellEnd"/>
      <w:r w:rsidRPr="005141B5">
        <w:rPr>
          <w:bCs/>
          <w:lang w:val="en-US"/>
        </w:rPr>
        <w:t xml:space="preserve"> Costa, J.P.C.L., </w:t>
      </w:r>
      <w:proofErr w:type="spellStart"/>
      <w:r w:rsidRPr="005141B5">
        <w:rPr>
          <w:bCs/>
          <w:lang w:val="en-US"/>
        </w:rPr>
        <w:t>Thakre</w:t>
      </w:r>
      <w:proofErr w:type="spellEnd"/>
      <w:r w:rsidRPr="005141B5">
        <w:rPr>
          <w:bCs/>
          <w:lang w:val="en-US"/>
        </w:rPr>
        <w:t xml:space="preserve">, A., Roemer, F., </w:t>
      </w:r>
      <w:proofErr w:type="spellStart"/>
      <w:r w:rsidRPr="005141B5">
        <w:rPr>
          <w:bCs/>
          <w:lang w:val="en-US"/>
        </w:rPr>
        <w:t>Haardt</w:t>
      </w:r>
      <w:proofErr w:type="spellEnd"/>
      <w:r w:rsidRPr="005141B5">
        <w:rPr>
          <w:bCs/>
          <w:lang w:val="en-US"/>
        </w:rPr>
        <w:t xml:space="preserve">, M.: Comparison of model order selection techniques for high-resolution parameter estimation algorithms. In: Proc. 54th International Scientific Colloquium (IWK'09), </w:t>
      </w:r>
      <w:r w:rsidR="00B61C37" w:rsidRPr="00B61C37">
        <w:rPr>
          <w:bCs/>
          <w:lang w:val="en-US"/>
        </w:rPr>
        <w:t>Ilmenau, Germany. 2009.</w:t>
      </w:r>
    </w:p>
    <w:p w:rsidR="00F533E9" w:rsidRPr="00051B6D" w:rsidRDefault="00F533E9" w:rsidP="00072DD3">
      <w:pPr>
        <w:rPr>
          <w:bCs/>
          <w:highlight w:val="yellow"/>
          <w:lang w:val="en-US"/>
        </w:rPr>
      </w:pPr>
    </w:p>
    <w:p w:rsidR="00623A5C" w:rsidRPr="007D7307" w:rsidRDefault="00F533E9">
      <w:pPr>
        <w:autoSpaceDE w:val="0"/>
        <w:autoSpaceDN w:val="0"/>
        <w:adjustRightInd w:val="0"/>
        <w:rPr>
          <w:rFonts w:ascii="VxybfdTimes-Roman" w:hAnsi="VxybfdTimes-Roman" w:cs="VxybfdTimes-Roman"/>
          <w:lang w:val="en-US"/>
        </w:rPr>
      </w:pPr>
      <w:r w:rsidRPr="007D7307">
        <w:rPr>
          <w:rFonts w:ascii="VxybfdTimes-Roman" w:hAnsi="VxybfdTimes-Roman" w:cs="VxybfdTimes-Roman"/>
          <w:lang w:val="en-US"/>
        </w:rPr>
        <w:t>[33] McAfee Labs Threats Report. McAfee. Part of Intel Security. August 2015</w:t>
      </w:r>
      <w:r w:rsidR="0013103A" w:rsidRPr="007D7307">
        <w:rPr>
          <w:rFonts w:ascii="VxybfdTimes-Roman" w:hAnsi="VxybfdTimes-Roman" w:cs="VxybfdTimes-Roman"/>
          <w:lang w:val="en-US"/>
        </w:rPr>
        <w:t>.</w:t>
      </w:r>
      <w:r w:rsidRPr="007D7307">
        <w:rPr>
          <w:rFonts w:ascii="VxybfdTimes-Roman" w:hAnsi="VxybfdTimes-Roman" w:cs="VxybfdTimes-Roman"/>
          <w:lang w:val="en-US"/>
        </w:rPr>
        <w:t xml:space="preserve"> </w:t>
      </w:r>
      <w:r w:rsidR="007D7307" w:rsidRPr="007D7307">
        <w:rPr>
          <w:rFonts w:ascii="VxybfdTimes-Roman" w:hAnsi="VxybfdTimes-Roman" w:cs="VxybfdTimes-Roman"/>
          <w:lang w:val="en-US"/>
        </w:rPr>
        <w:t>Available: http://www.mcafee.com/us/resources/reports/rp-quarterly-threats-aug-2015.pdf</w:t>
      </w:r>
    </w:p>
    <w:p w:rsidR="002411D4" w:rsidRPr="007D7307" w:rsidRDefault="002411D4">
      <w:pPr>
        <w:autoSpaceDE w:val="0"/>
        <w:autoSpaceDN w:val="0"/>
        <w:adjustRightInd w:val="0"/>
        <w:rPr>
          <w:rFonts w:ascii="VxybfdTimes-Roman" w:hAnsi="VxybfdTimes-Roman" w:cs="VxybfdTimes-Roman"/>
          <w:lang w:val="en-US"/>
        </w:rPr>
      </w:pPr>
    </w:p>
    <w:p w:rsidR="002411D4" w:rsidRPr="007D7307" w:rsidRDefault="002411D4">
      <w:pPr>
        <w:autoSpaceDE w:val="0"/>
        <w:autoSpaceDN w:val="0"/>
        <w:adjustRightInd w:val="0"/>
        <w:rPr>
          <w:rFonts w:ascii="VxybfdTimes-Roman" w:hAnsi="VxybfdTimes-Roman" w:cs="VxybfdTimes-Roman"/>
          <w:lang w:val="en-US"/>
        </w:rPr>
      </w:pPr>
      <w:r w:rsidRPr="007D7307">
        <w:rPr>
          <w:rFonts w:ascii="VxybfdTimes-Roman" w:hAnsi="VxybfdTimes-Roman" w:cs="VxybfdTimes-Roman"/>
          <w:lang w:val="en-US"/>
        </w:rPr>
        <w:t xml:space="preserve">[34] Mobile Cyber Threats. Kaspersky Lab &amp; INTERPOL Joint Report. October, 2014. Available: </w:t>
      </w:r>
      <w:hyperlink r:id="rId66" w:history="1">
        <w:r w:rsidRPr="007D7307">
          <w:rPr>
            <w:rFonts w:ascii="VxybfdTimes-Roman" w:hAnsi="VxybfdTimes-Roman" w:cs="VxybfdTimes-Roman"/>
          </w:rPr>
          <w:t>http://media.kaspersky.com/pdf/Kaspersky-Lab-KSN-Report-mobile-cyberthreats-web.pdf</w:t>
        </w:r>
      </w:hyperlink>
    </w:p>
    <w:sectPr w:rsidR="002411D4" w:rsidRPr="007D7307" w:rsidSect="007B3349">
      <w:pgSz w:w="12240" w:h="15840"/>
      <w:pgMar w:top="1134" w:right="850" w:bottom="1134" w:left="1701"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50" w:author="thiago Pereira" w:date="2016-02-27T10:34:00Z" w:initials="tP">
    <w:p w:rsidR="005E1DFE" w:rsidRPr="00F3359A" w:rsidRDefault="005E1DFE">
      <w:pPr>
        <w:pStyle w:val="Textodecomentrio"/>
        <w:rPr>
          <w:lang w:val="en-US"/>
        </w:rPr>
      </w:pPr>
      <w:r>
        <w:rPr>
          <w:rStyle w:val="Refdecomentrio"/>
        </w:rPr>
        <w:annotationRef/>
      </w:r>
      <w:r w:rsidRPr="00F3359A">
        <w:rPr>
          <w:lang w:val="en-US"/>
        </w:rPr>
        <w:t xml:space="preserve"> Can I come back to equations? Would be possible move the paper to latex?</w:t>
      </w:r>
    </w:p>
  </w:comment>
  <w:comment w:id="151" w:author="robson" w:date="2016-02-27T10:34:00Z" w:initials="r">
    <w:p w:rsidR="005E1DFE" w:rsidRPr="00A01A85" w:rsidRDefault="005E1DFE">
      <w:pPr>
        <w:pStyle w:val="Textodecomentrio"/>
        <w:rPr>
          <w:lang w:val="en-US"/>
        </w:rPr>
      </w:pPr>
      <w:r>
        <w:rPr>
          <w:rStyle w:val="Refdecomentrio"/>
        </w:rPr>
        <w:annotationRef/>
      </w:r>
      <w:r w:rsidRPr="00A01A85">
        <w:rPr>
          <w:lang w:val="en-US"/>
        </w:rPr>
        <w:t>Yes...</w:t>
      </w:r>
      <w:proofErr w:type="spellStart"/>
      <w:r w:rsidRPr="00A01A85">
        <w:rPr>
          <w:lang w:val="en-US"/>
        </w:rPr>
        <w:t>i</w:t>
      </w:r>
      <w:proofErr w:type="spellEnd"/>
      <w:r w:rsidRPr="00A01A85">
        <w:rPr>
          <w:lang w:val="en-US"/>
        </w:rPr>
        <w:t xml:space="preserve"> told this to Tanya a few weeks ago.</w:t>
      </w:r>
    </w:p>
  </w:comment>
  <w:comment w:id="288" w:author="TanTan" w:date="2016-02-27T10:34:00Z" w:initials="T">
    <w:p w:rsidR="005E1DFE" w:rsidRPr="00F85E62" w:rsidRDefault="005E1DFE">
      <w:pPr>
        <w:pStyle w:val="Textodecomentrio"/>
        <w:rPr>
          <w:lang w:val="en-US"/>
        </w:rPr>
      </w:pPr>
      <w:r>
        <w:rPr>
          <w:rStyle w:val="Refdecomentrio"/>
        </w:rPr>
        <w:annotationRef/>
      </w:r>
      <w:r>
        <w:rPr>
          <w:lang w:val="en-US"/>
        </w:rPr>
        <w:t>Would be better to give a similar formatting to this text (make a list for the activities and the matrices description)</w:t>
      </w:r>
    </w:p>
  </w:comment>
  <w:comment w:id="289" w:author="thiago Pereira" w:date="2016-02-27T10:34:00Z" w:initials="tP">
    <w:p w:rsidR="00D26E6C" w:rsidRPr="00D26E6C" w:rsidRDefault="00D26E6C">
      <w:pPr>
        <w:pStyle w:val="Textodecomentrio"/>
        <w:rPr>
          <w:lang w:val="pt-BR"/>
        </w:rPr>
      </w:pPr>
      <w:r>
        <w:rPr>
          <w:rStyle w:val="Refdecomentrio"/>
        </w:rPr>
        <w:annotationRef/>
      </w:r>
      <w:r>
        <w:rPr>
          <w:lang w:val="pt-BR"/>
        </w:rPr>
        <w:t xml:space="preserve">Ok, </w:t>
      </w:r>
      <w:proofErr w:type="spellStart"/>
      <w:r>
        <w:rPr>
          <w:lang w:val="pt-BR"/>
        </w:rPr>
        <w:t>but</w:t>
      </w:r>
      <w:proofErr w:type="spellEnd"/>
      <w:r>
        <w:rPr>
          <w:lang w:val="pt-BR"/>
        </w:rPr>
        <w:t xml:space="preserve"> </w:t>
      </w:r>
      <w:proofErr w:type="spellStart"/>
      <w:r>
        <w:rPr>
          <w:lang w:val="pt-BR"/>
        </w:rPr>
        <w:t>these</w:t>
      </w:r>
      <w:proofErr w:type="spellEnd"/>
      <w:r>
        <w:rPr>
          <w:lang w:val="pt-BR"/>
        </w:rPr>
        <w:t xml:space="preserve"> </w:t>
      </w:r>
      <w:proofErr w:type="spellStart"/>
      <w:r>
        <w:rPr>
          <w:lang w:val="pt-BR"/>
        </w:rPr>
        <w:t>features</w:t>
      </w:r>
      <w:proofErr w:type="spellEnd"/>
      <w:r>
        <w:rPr>
          <w:lang w:val="pt-BR"/>
        </w:rPr>
        <w:t xml:space="preserve"> are </w:t>
      </w:r>
      <w:proofErr w:type="spellStart"/>
      <w:r>
        <w:rPr>
          <w:lang w:val="pt-BR"/>
        </w:rPr>
        <w:t>decomposed</w:t>
      </w:r>
      <w:proofErr w:type="spellEnd"/>
      <w:r>
        <w:rPr>
          <w:lang w:val="pt-BR"/>
        </w:rPr>
        <w:t xml:space="preserve"> </w:t>
      </w:r>
      <w:proofErr w:type="spellStart"/>
      <w:r>
        <w:rPr>
          <w:lang w:val="pt-BR"/>
        </w:rPr>
        <w:t>into</w:t>
      </w:r>
      <w:proofErr w:type="spellEnd"/>
      <w:r>
        <w:rPr>
          <w:lang w:val="pt-BR"/>
        </w:rPr>
        <w:t xml:space="preserve"> </w:t>
      </w:r>
      <w:proofErr w:type="spellStart"/>
      <w:r>
        <w:rPr>
          <w:lang w:val="pt-BR"/>
        </w:rPr>
        <w:t>only</w:t>
      </w:r>
      <w:proofErr w:type="spellEnd"/>
      <w:r>
        <w:rPr>
          <w:lang w:val="pt-BR"/>
        </w:rPr>
        <w:t xml:space="preserve"> </w:t>
      </w:r>
      <w:proofErr w:type="spellStart"/>
      <w:r>
        <w:rPr>
          <w:lang w:val="pt-BR"/>
        </w:rPr>
        <w:t>one</w:t>
      </w:r>
      <w:proofErr w:type="spellEnd"/>
      <w:r>
        <w:rPr>
          <w:lang w:val="pt-BR"/>
        </w:rPr>
        <w:t xml:space="preserve"> </w:t>
      </w:r>
      <w:proofErr w:type="spellStart"/>
      <w:r>
        <w:rPr>
          <w:lang w:val="pt-BR"/>
        </w:rPr>
        <w:t>matrix</w:t>
      </w:r>
      <w:proofErr w:type="spellEnd"/>
      <w:r>
        <w:rPr>
          <w:lang w:val="pt-BR"/>
        </w:rPr>
        <w:t xml:space="preserve"> </w:t>
      </w:r>
      <w:proofErr w:type="spellStart"/>
      <w:r>
        <w:rPr>
          <w:lang w:val="pt-BR"/>
        </w:rPr>
        <w:t>each</w:t>
      </w:r>
      <w:proofErr w:type="spellEnd"/>
    </w:p>
  </w:comment>
  <w:comment w:id="375" w:author="TanTan" w:date="2016-02-27T10:34:00Z" w:initials="T">
    <w:p w:rsidR="005E1DFE" w:rsidRPr="00F85E62" w:rsidRDefault="005E1DFE">
      <w:pPr>
        <w:pStyle w:val="Textodecomentrio"/>
        <w:rPr>
          <w:lang w:val="en-US"/>
        </w:rPr>
      </w:pPr>
      <w:r>
        <w:rPr>
          <w:rStyle w:val="Refdecomentrio"/>
        </w:rPr>
        <w:annotationRef/>
      </w:r>
      <w:r>
        <w:rPr>
          <w:lang w:val="en-US"/>
        </w:rPr>
        <w:t>2Thiago, how can you estimate the complexity of analysis?</w:t>
      </w:r>
    </w:p>
  </w:comment>
  <w:comment w:id="376" w:author="thiago Pereira" w:date="2016-02-27T10:34:00Z" w:initials="tP">
    <w:p w:rsidR="00DA4BD7" w:rsidRPr="00DA4BD7" w:rsidRDefault="00DA4BD7">
      <w:pPr>
        <w:pStyle w:val="Textodecomentrio"/>
        <w:rPr>
          <w:lang w:val="pt-BR"/>
        </w:rPr>
      </w:pPr>
      <w:r>
        <w:rPr>
          <w:rStyle w:val="Refdecomentrio"/>
        </w:rPr>
        <w:annotationRef/>
      </w:r>
      <w:r>
        <w:rPr>
          <w:lang w:val="pt-BR"/>
        </w:rPr>
        <w:t xml:space="preserve">Is </w:t>
      </w:r>
      <w:proofErr w:type="spellStart"/>
      <w:r>
        <w:rPr>
          <w:lang w:val="pt-BR"/>
        </w:rPr>
        <w:t>not</w:t>
      </w:r>
      <w:proofErr w:type="spellEnd"/>
      <w:r>
        <w:rPr>
          <w:lang w:val="pt-BR"/>
        </w:rPr>
        <w:t xml:space="preserve"> </w:t>
      </w:r>
      <w:proofErr w:type="spellStart"/>
      <w:r>
        <w:rPr>
          <w:lang w:val="pt-BR"/>
        </w:rPr>
        <w:t>clear</w:t>
      </w:r>
      <w:proofErr w:type="spellEnd"/>
      <w:r>
        <w:rPr>
          <w:lang w:val="pt-BR"/>
        </w:rPr>
        <w:t xml:space="preserve"> for me </w:t>
      </w:r>
      <w:proofErr w:type="spellStart"/>
      <w:r>
        <w:rPr>
          <w:lang w:val="pt-BR"/>
        </w:rPr>
        <w:t>the</w:t>
      </w:r>
      <w:proofErr w:type="spellEnd"/>
      <w:r>
        <w:rPr>
          <w:lang w:val="pt-BR"/>
        </w:rPr>
        <w:t xml:space="preserve"> </w:t>
      </w:r>
      <w:proofErr w:type="spellStart"/>
      <w:r>
        <w:rPr>
          <w:lang w:val="pt-BR"/>
        </w:rPr>
        <w:t>expectation</w:t>
      </w:r>
      <w:proofErr w:type="spellEnd"/>
      <w:r>
        <w:rPr>
          <w:lang w:val="pt-BR"/>
        </w:rPr>
        <w:t xml:space="preserve"> </w:t>
      </w:r>
      <w:proofErr w:type="spellStart"/>
      <w:r>
        <w:rPr>
          <w:lang w:val="pt-BR"/>
        </w:rPr>
        <w:t>about</w:t>
      </w:r>
      <w:proofErr w:type="spellEnd"/>
      <w:r>
        <w:rPr>
          <w:lang w:val="pt-BR"/>
        </w:rPr>
        <w:t xml:space="preserve"> "</w:t>
      </w:r>
      <w:proofErr w:type="spellStart"/>
      <w:r>
        <w:rPr>
          <w:lang w:val="pt-BR"/>
        </w:rPr>
        <w:t>complexity</w:t>
      </w:r>
      <w:proofErr w:type="spellEnd"/>
      <w:r>
        <w:rPr>
          <w:lang w:val="pt-BR"/>
        </w:rPr>
        <w:t xml:space="preserve"> </w:t>
      </w:r>
      <w:proofErr w:type="spellStart"/>
      <w:r>
        <w:rPr>
          <w:lang w:val="pt-BR"/>
        </w:rPr>
        <w:t>of</w:t>
      </w:r>
      <w:proofErr w:type="spellEnd"/>
      <w:r>
        <w:rPr>
          <w:lang w:val="pt-BR"/>
        </w:rPr>
        <w:t xml:space="preserve"> </w:t>
      </w:r>
      <w:proofErr w:type="spellStart"/>
      <w:r>
        <w:rPr>
          <w:lang w:val="pt-BR"/>
        </w:rPr>
        <w:t>analysis</w:t>
      </w:r>
      <w:proofErr w:type="spellEnd"/>
      <w:r>
        <w:rPr>
          <w:lang w:val="pt-BR"/>
        </w:rPr>
        <w:t xml:space="preserve">". I </w:t>
      </w:r>
      <w:proofErr w:type="spellStart"/>
      <w:r>
        <w:rPr>
          <w:lang w:val="pt-BR"/>
        </w:rPr>
        <w:t>inserted</w:t>
      </w:r>
      <w:proofErr w:type="spellEnd"/>
      <w:r>
        <w:rPr>
          <w:lang w:val="pt-BR"/>
        </w:rPr>
        <w:t xml:space="preserve"> </w:t>
      </w:r>
      <w:proofErr w:type="spellStart"/>
      <w:r>
        <w:rPr>
          <w:lang w:val="pt-BR"/>
        </w:rPr>
        <w:t>the</w:t>
      </w:r>
      <w:proofErr w:type="spellEnd"/>
      <w:r>
        <w:rPr>
          <w:lang w:val="pt-BR"/>
        </w:rPr>
        <w:t xml:space="preserve"> big </w:t>
      </w:r>
      <w:proofErr w:type="spellStart"/>
      <w:r>
        <w:rPr>
          <w:lang w:val="pt-BR"/>
        </w:rPr>
        <w:t>steps</w:t>
      </w:r>
      <w:proofErr w:type="spellEnd"/>
      <w:r>
        <w:rPr>
          <w:lang w:val="pt-BR"/>
        </w:rPr>
        <w:t xml:space="preserve"> for MOS </w:t>
      </w:r>
      <w:proofErr w:type="spellStart"/>
      <w:r>
        <w:rPr>
          <w:lang w:val="pt-BR"/>
        </w:rPr>
        <w:t>analysis</w:t>
      </w:r>
      <w:proofErr w:type="spellEnd"/>
      <w:r>
        <w:rPr>
          <w:lang w:val="pt-BR"/>
        </w:rPr>
        <w:t>.</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F753D" w:rsidRDefault="004F753D" w:rsidP="00D2658A">
      <w:r>
        <w:separator/>
      </w:r>
    </w:p>
  </w:endnote>
  <w:endnote w:type="continuationSeparator" w:id="0">
    <w:p w:rsidR="004F753D" w:rsidRDefault="004F753D" w:rsidP="00D2658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 w:name="VxybfdTimes-Roman">
    <w:altName w:val="Times New Roman"/>
    <w:panose1 w:val="00000000000000000000"/>
    <w:charset w:val="00"/>
    <w:family w:val="roman"/>
    <w:notTrueType/>
    <w:pitch w:val="default"/>
    <w:sig w:usb0="00000003" w:usb1="00000000" w:usb2="00000000" w:usb3="00000000" w:csb0="00000001" w:csb1="00000000"/>
  </w:font>
  <w:font w:name="PffxqjTimes-Bold">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F753D" w:rsidRDefault="004F753D" w:rsidP="00D2658A">
      <w:r>
        <w:separator/>
      </w:r>
    </w:p>
  </w:footnote>
  <w:footnote w:type="continuationSeparator" w:id="0">
    <w:p w:rsidR="004F753D" w:rsidRDefault="004F753D" w:rsidP="00D2658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26237"/>
    <w:multiLevelType w:val="hybridMultilevel"/>
    <w:tmpl w:val="56F45932"/>
    <w:lvl w:ilvl="0" w:tplc="83F6F818">
      <w:start w:val="1"/>
      <w:numFmt w:val="decimal"/>
      <w:lvlText w:val="%1)"/>
      <w:lvlJc w:val="left"/>
      <w:pPr>
        <w:ind w:left="2880" w:hanging="360"/>
      </w:pPr>
      <w:rPr>
        <w:rFonts w:cs="Times New Roman" w:hint="default"/>
      </w:rPr>
    </w:lvl>
    <w:lvl w:ilvl="1" w:tplc="04090019">
      <w:start w:val="1"/>
      <w:numFmt w:val="lowerLetter"/>
      <w:lvlText w:val="%2."/>
      <w:lvlJc w:val="left"/>
      <w:pPr>
        <w:ind w:left="3600" w:hanging="360"/>
      </w:pPr>
      <w:rPr>
        <w:rFonts w:cs="Times New Roman"/>
      </w:rPr>
    </w:lvl>
    <w:lvl w:ilvl="2" w:tplc="0409001B" w:tentative="1">
      <w:start w:val="1"/>
      <w:numFmt w:val="lowerRoman"/>
      <w:lvlText w:val="%3."/>
      <w:lvlJc w:val="right"/>
      <w:pPr>
        <w:ind w:left="4320" w:hanging="180"/>
      </w:pPr>
      <w:rPr>
        <w:rFonts w:cs="Times New Roman"/>
      </w:rPr>
    </w:lvl>
    <w:lvl w:ilvl="3" w:tplc="0409000F" w:tentative="1">
      <w:start w:val="1"/>
      <w:numFmt w:val="decimal"/>
      <w:lvlText w:val="%4."/>
      <w:lvlJc w:val="left"/>
      <w:pPr>
        <w:ind w:left="5040" w:hanging="360"/>
      </w:pPr>
      <w:rPr>
        <w:rFonts w:cs="Times New Roman"/>
      </w:rPr>
    </w:lvl>
    <w:lvl w:ilvl="4" w:tplc="04090019" w:tentative="1">
      <w:start w:val="1"/>
      <w:numFmt w:val="lowerLetter"/>
      <w:lvlText w:val="%5."/>
      <w:lvlJc w:val="left"/>
      <w:pPr>
        <w:ind w:left="5760" w:hanging="360"/>
      </w:pPr>
      <w:rPr>
        <w:rFonts w:cs="Times New Roman"/>
      </w:rPr>
    </w:lvl>
    <w:lvl w:ilvl="5" w:tplc="0409001B" w:tentative="1">
      <w:start w:val="1"/>
      <w:numFmt w:val="lowerRoman"/>
      <w:lvlText w:val="%6."/>
      <w:lvlJc w:val="right"/>
      <w:pPr>
        <w:ind w:left="6480" w:hanging="180"/>
      </w:pPr>
      <w:rPr>
        <w:rFonts w:cs="Times New Roman"/>
      </w:rPr>
    </w:lvl>
    <w:lvl w:ilvl="6" w:tplc="0409000F" w:tentative="1">
      <w:start w:val="1"/>
      <w:numFmt w:val="decimal"/>
      <w:lvlText w:val="%7."/>
      <w:lvlJc w:val="left"/>
      <w:pPr>
        <w:ind w:left="7200" w:hanging="360"/>
      </w:pPr>
      <w:rPr>
        <w:rFonts w:cs="Times New Roman"/>
      </w:rPr>
    </w:lvl>
    <w:lvl w:ilvl="7" w:tplc="04090019" w:tentative="1">
      <w:start w:val="1"/>
      <w:numFmt w:val="lowerLetter"/>
      <w:lvlText w:val="%8."/>
      <w:lvlJc w:val="left"/>
      <w:pPr>
        <w:ind w:left="7920" w:hanging="360"/>
      </w:pPr>
      <w:rPr>
        <w:rFonts w:cs="Times New Roman"/>
      </w:rPr>
    </w:lvl>
    <w:lvl w:ilvl="8" w:tplc="0409001B" w:tentative="1">
      <w:start w:val="1"/>
      <w:numFmt w:val="lowerRoman"/>
      <w:lvlText w:val="%9."/>
      <w:lvlJc w:val="right"/>
      <w:pPr>
        <w:ind w:left="8640" w:hanging="180"/>
      </w:pPr>
      <w:rPr>
        <w:rFonts w:cs="Times New Roman"/>
      </w:rPr>
    </w:lvl>
  </w:abstractNum>
  <w:abstractNum w:abstractNumId="1">
    <w:nsid w:val="00BC5C34"/>
    <w:multiLevelType w:val="hybridMultilevel"/>
    <w:tmpl w:val="F3848EB4"/>
    <w:lvl w:ilvl="0" w:tplc="2ABCF538">
      <w:start w:val="1"/>
      <w:numFmt w:val="decimal"/>
      <w:lvlText w:val="%1)"/>
      <w:lvlJc w:val="left"/>
      <w:pPr>
        <w:ind w:left="720" w:hanging="360"/>
      </w:pPr>
      <w:rPr>
        <w:rFonts w:cs="Times New Roman" w:hint="default"/>
        <w:sz w:val="18"/>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nsid w:val="063B4879"/>
    <w:multiLevelType w:val="hybridMultilevel"/>
    <w:tmpl w:val="02C0BF3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nsid w:val="063C6A7F"/>
    <w:multiLevelType w:val="hybridMultilevel"/>
    <w:tmpl w:val="CCFEDE5C"/>
    <w:lvl w:ilvl="0" w:tplc="0416000F">
      <w:start w:val="1"/>
      <w:numFmt w:val="decimal"/>
      <w:lvlText w:val="%1."/>
      <w:lvlJc w:val="left"/>
      <w:pPr>
        <w:ind w:left="1080" w:hanging="360"/>
      </w:pPr>
      <w:rPr>
        <w:rFonts w:cs="Times New Roman"/>
      </w:rPr>
    </w:lvl>
    <w:lvl w:ilvl="1" w:tplc="04160019">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4">
    <w:nsid w:val="0C9D04EC"/>
    <w:multiLevelType w:val="hybridMultilevel"/>
    <w:tmpl w:val="B256FF22"/>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
    <w:nsid w:val="10703B81"/>
    <w:multiLevelType w:val="multilevel"/>
    <w:tmpl w:val="456A73E2"/>
    <w:lvl w:ilvl="0">
      <w:start w:val="6"/>
      <w:numFmt w:val="decimal"/>
      <w:lvlText w:val="%1."/>
      <w:lvlJc w:val="left"/>
      <w:pPr>
        <w:ind w:left="720" w:hanging="360"/>
      </w:pPr>
      <w:rPr>
        <w:rFonts w:cs="Times New Roman" w:hint="default"/>
      </w:rPr>
    </w:lvl>
    <w:lvl w:ilvl="1">
      <w:start w:val="1"/>
      <w:numFmt w:val="decimal"/>
      <w:isLgl/>
      <w:lvlText w:val="%1.%2."/>
      <w:lvlJc w:val="left"/>
      <w:pPr>
        <w:ind w:left="900" w:hanging="540"/>
      </w:pPr>
      <w:rPr>
        <w:rFonts w:cs="Times New Roman" w:hint="default"/>
      </w:rPr>
    </w:lvl>
    <w:lvl w:ilvl="2">
      <w:start w:val="4"/>
      <w:numFmt w:val="decimal"/>
      <w:isLgl/>
      <w:lvlText w:val="%1.%2.%3."/>
      <w:lvlJc w:val="left"/>
      <w:pPr>
        <w:ind w:left="1080" w:hanging="720"/>
      </w:pPr>
      <w:rPr>
        <w:rFonts w:cs="Times New Roman" w:hint="default"/>
      </w:rPr>
    </w:lvl>
    <w:lvl w:ilvl="3">
      <w:start w:val="1"/>
      <w:numFmt w:val="decimal"/>
      <w:isLgl/>
      <w:lvlText w:val="%1.%2.%3.%4."/>
      <w:lvlJc w:val="left"/>
      <w:pPr>
        <w:ind w:left="1080" w:hanging="72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440" w:hanging="108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1800" w:hanging="1440"/>
      </w:pPr>
      <w:rPr>
        <w:rFonts w:cs="Times New Roman" w:hint="default"/>
      </w:rPr>
    </w:lvl>
    <w:lvl w:ilvl="8">
      <w:start w:val="1"/>
      <w:numFmt w:val="decimal"/>
      <w:isLgl/>
      <w:lvlText w:val="%1.%2.%3.%4.%5.%6.%7.%8.%9."/>
      <w:lvlJc w:val="left"/>
      <w:pPr>
        <w:ind w:left="2160" w:hanging="1800"/>
      </w:pPr>
      <w:rPr>
        <w:rFonts w:cs="Times New Roman" w:hint="default"/>
      </w:rPr>
    </w:lvl>
  </w:abstractNum>
  <w:abstractNum w:abstractNumId="6">
    <w:nsid w:val="19BC76F7"/>
    <w:multiLevelType w:val="hybridMultilevel"/>
    <w:tmpl w:val="852662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AAF3E13"/>
    <w:multiLevelType w:val="multilevel"/>
    <w:tmpl w:val="69681098"/>
    <w:lvl w:ilvl="0">
      <w:start w:val="1"/>
      <w:numFmt w:val="decimal"/>
      <w:lvlText w:val="%1."/>
      <w:lvlJc w:val="left"/>
      <w:pPr>
        <w:ind w:left="720" w:hanging="360"/>
      </w:pPr>
      <w:rPr>
        <w:rFonts w:cs="Times New Roman" w:hint="default"/>
      </w:rPr>
    </w:lvl>
    <w:lvl w:ilvl="1">
      <w:start w:val="1"/>
      <w:numFmt w:val="decimal"/>
      <w:isLgl/>
      <w:lvlText w:val="%1.%2."/>
      <w:lvlJc w:val="left"/>
      <w:pPr>
        <w:ind w:left="1065" w:hanging="360"/>
      </w:pPr>
      <w:rPr>
        <w:rFonts w:cs="Times New Roman" w:hint="default"/>
      </w:rPr>
    </w:lvl>
    <w:lvl w:ilvl="2">
      <w:start w:val="1"/>
      <w:numFmt w:val="decimal"/>
      <w:isLgl/>
      <w:lvlText w:val="%1.%2.%3."/>
      <w:lvlJc w:val="left"/>
      <w:pPr>
        <w:ind w:left="1770" w:hanging="720"/>
      </w:pPr>
      <w:rPr>
        <w:rFonts w:cs="Times New Roman" w:hint="default"/>
      </w:rPr>
    </w:lvl>
    <w:lvl w:ilvl="3">
      <w:start w:val="1"/>
      <w:numFmt w:val="decimal"/>
      <w:isLgl/>
      <w:lvlText w:val="%1.%2.%3.%4."/>
      <w:lvlJc w:val="left"/>
      <w:pPr>
        <w:ind w:left="2115" w:hanging="720"/>
      </w:pPr>
      <w:rPr>
        <w:rFonts w:cs="Times New Roman" w:hint="default"/>
      </w:rPr>
    </w:lvl>
    <w:lvl w:ilvl="4">
      <w:start w:val="1"/>
      <w:numFmt w:val="decimal"/>
      <w:isLgl/>
      <w:lvlText w:val="%1.%2.%3.%4.%5."/>
      <w:lvlJc w:val="left"/>
      <w:pPr>
        <w:ind w:left="2820" w:hanging="1080"/>
      </w:pPr>
      <w:rPr>
        <w:rFonts w:cs="Times New Roman" w:hint="default"/>
      </w:rPr>
    </w:lvl>
    <w:lvl w:ilvl="5">
      <w:start w:val="1"/>
      <w:numFmt w:val="decimal"/>
      <w:isLgl/>
      <w:lvlText w:val="%1.%2.%3.%4.%5.%6."/>
      <w:lvlJc w:val="left"/>
      <w:pPr>
        <w:ind w:left="3165" w:hanging="1080"/>
      </w:pPr>
      <w:rPr>
        <w:rFonts w:cs="Times New Roman" w:hint="default"/>
      </w:rPr>
    </w:lvl>
    <w:lvl w:ilvl="6">
      <w:start w:val="1"/>
      <w:numFmt w:val="decimal"/>
      <w:isLgl/>
      <w:lvlText w:val="%1.%2.%3.%4.%5.%6.%7."/>
      <w:lvlJc w:val="left"/>
      <w:pPr>
        <w:ind w:left="3870" w:hanging="1440"/>
      </w:pPr>
      <w:rPr>
        <w:rFonts w:cs="Times New Roman" w:hint="default"/>
      </w:rPr>
    </w:lvl>
    <w:lvl w:ilvl="7">
      <w:start w:val="1"/>
      <w:numFmt w:val="decimal"/>
      <w:isLgl/>
      <w:lvlText w:val="%1.%2.%3.%4.%5.%6.%7.%8."/>
      <w:lvlJc w:val="left"/>
      <w:pPr>
        <w:ind w:left="4215" w:hanging="1440"/>
      </w:pPr>
      <w:rPr>
        <w:rFonts w:cs="Times New Roman" w:hint="default"/>
      </w:rPr>
    </w:lvl>
    <w:lvl w:ilvl="8">
      <w:start w:val="1"/>
      <w:numFmt w:val="decimal"/>
      <w:isLgl/>
      <w:lvlText w:val="%1.%2.%3.%4.%5.%6.%7.%8.%9."/>
      <w:lvlJc w:val="left"/>
      <w:pPr>
        <w:ind w:left="4920" w:hanging="1800"/>
      </w:pPr>
      <w:rPr>
        <w:rFonts w:cs="Times New Roman" w:hint="default"/>
      </w:rPr>
    </w:lvl>
  </w:abstractNum>
  <w:abstractNum w:abstractNumId="8">
    <w:nsid w:val="2FEB0744"/>
    <w:multiLevelType w:val="hybridMultilevel"/>
    <w:tmpl w:val="CB54DBAC"/>
    <w:lvl w:ilvl="0" w:tplc="04090019">
      <w:start w:val="1"/>
      <w:numFmt w:val="lowerLetter"/>
      <w:lvlText w:val="%1."/>
      <w:lvlJc w:val="left"/>
      <w:pPr>
        <w:ind w:left="1440" w:hanging="360"/>
      </w:pPr>
      <w:rPr>
        <w:rFonts w:cs="Times New Roman"/>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305F5C50"/>
    <w:multiLevelType w:val="multilevel"/>
    <w:tmpl w:val="714A8A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nsid w:val="3EC97822"/>
    <w:multiLevelType w:val="hybridMultilevel"/>
    <w:tmpl w:val="51DE3182"/>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nsid w:val="41F75F8C"/>
    <w:multiLevelType w:val="hybridMultilevel"/>
    <w:tmpl w:val="DFD46BCC"/>
    <w:lvl w:ilvl="0" w:tplc="04090011">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2">
    <w:nsid w:val="443D0914"/>
    <w:multiLevelType w:val="hybridMultilevel"/>
    <w:tmpl w:val="F3883C0E"/>
    <w:lvl w:ilvl="0" w:tplc="04090011">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3">
    <w:nsid w:val="46492AA6"/>
    <w:multiLevelType w:val="hybridMultilevel"/>
    <w:tmpl w:val="05307146"/>
    <w:lvl w:ilvl="0" w:tplc="04090011">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nsid w:val="4B6B7E32"/>
    <w:multiLevelType w:val="hybridMultilevel"/>
    <w:tmpl w:val="1B4C7B6A"/>
    <w:lvl w:ilvl="0" w:tplc="04090011">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5">
    <w:nsid w:val="4D2671D1"/>
    <w:multiLevelType w:val="hybridMultilevel"/>
    <w:tmpl w:val="CB54DBAC"/>
    <w:lvl w:ilvl="0" w:tplc="04090019">
      <w:start w:val="1"/>
      <w:numFmt w:val="lowerLetter"/>
      <w:lvlText w:val="%1."/>
      <w:lvlJc w:val="left"/>
      <w:pPr>
        <w:ind w:left="1440" w:hanging="360"/>
      </w:pPr>
      <w:rPr>
        <w:rFonts w:cs="Times New Roman"/>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50E94577"/>
    <w:multiLevelType w:val="hybridMultilevel"/>
    <w:tmpl w:val="DFD46BCC"/>
    <w:lvl w:ilvl="0" w:tplc="04090011">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
    <w:nsid w:val="55502C5F"/>
    <w:multiLevelType w:val="hybridMultilevel"/>
    <w:tmpl w:val="F64676EE"/>
    <w:lvl w:ilvl="0" w:tplc="04160001">
      <w:start w:val="1"/>
      <w:numFmt w:val="bullet"/>
      <w:lvlText w:val=""/>
      <w:lvlJc w:val="left"/>
      <w:pPr>
        <w:ind w:left="720" w:hanging="360"/>
      </w:pPr>
      <w:rPr>
        <w:rFonts w:ascii="Symbol" w:hAnsi="Symbol" w:hint="default"/>
      </w:rPr>
    </w:lvl>
    <w:lvl w:ilvl="1" w:tplc="0416000F">
      <w:start w:val="1"/>
      <w:numFmt w:val="decimal"/>
      <w:lvlText w:val="%2."/>
      <w:lvlJc w:val="left"/>
      <w:pPr>
        <w:ind w:left="1440" w:hanging="360"/>
      </w:pPr>
      <w:rPr>
        <w:rFont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63127396"/>
    <w:multiLevelType w:val="hybridMultilevel"/>
    <w:tmpl w:val="399A1D8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6B4635A1"/>
    <w:multiLevelType w:val="hybridMultilevel"/>
    <w:tmpl w:val="2CA8B4D8"/>
    <w:lvl w:ilvl="0" w:tplc="04160001">
      <w:start w:val="1"/>
      <w:numFmt w:val="bullet"/>
      <w:lvlText w:val=""/>
      <w:lvlJc w:val="left"/>
      <w:pPr>
        <w:ind w:left="720" w:hanging="360"/>
      </w:pPr>
      <w:rPr>
        <w:rFonts w:ascii="Symbol" w:hAnsi="Symbol" w:hint="default"/>
      </w:rPr>
    </w:lvl>
    <w:lvl w:ilvl="1" w:tplc="0416000F">
      <w:start w:val="1"/>
      <w:numFmt w:val="decimal"/>
      <w:lvlText w:val="%2."/>
      <w:lvlJc w:val="left"/>
      <w:pPr>
        <w:ind w:left="1440" w:hanging="360"/>
      </w:pPr>
      <w:rPr>
        <w:rFonts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6CF54991"/>
    <w:multiLevelType w:val="hybridMultilevel"/>
    <w:tmpl w:val="F3848EB4"/>
    <w:lvl w:ilvl="0" w:tplc="2ABCF538">
      <w:start w:val="1"/>
      <w:numFmt w:val="decimal"/>
      <w:lvlText w:val="%1)"/>
      <w:lvlJc w:val="left"/>
      <w:pPr>
        <w:ind w:left="720" w:hanging="360"/>
      </w:pPr>
      <w:rPr>
        <w:rFonts w:cs="Times New Roman" w:hint="default"/>
        <w:sz w:val="18"/>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1">
    <w:nsid w:val="7A82168C"/>
    <w:multiLevelType w:val="hybridMultilevel"/>
    <w:tmpl w:val="05609346"/>
    <w:lvl w:ilvl="0" w:tplc="04090011">
      <w:start w:val="1"/>
      <w:numFmt w:val="decimal"/>
      <w:lvlText w:val="%1)"/>
      <w:lvlJc w:val="left"/>
      <w:pPr>
        <w:ind w:left="360" w:hanging="360"/>
      </w:pPr>
      <w:rPr>
        <w:rFonts w:cs="Times New Roman" w:hint="default"/>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num w:numId="1">
    <w:abstractNumId w:val="10"/>
  </w:num>
  <w:num w:numId="2">
    <w:abstractNumId w:val="13"/>
  </w:num>
  <w:num w:numId="3">
    <w:abstractNumId w:val="4"/>
  </w:num>
  <w:num w:numId="4">
    <w:abstractNumId w:val="1"/>
  </w:num>
  <w:num w:numId="5">
    <w:abstractNumId w:val="20"/>
  </w:num>
  <w:num w:numId="6">
    <w:abstractNumId w:val="11"/>
  </w:num>
  <w:num w:numId="7">
    <w:abstractNumId w:val="16"/>
  </w:num>
  <w:num w:numId="8">
    <w:abstractNumId w:val="14"/>
  </w:num>
  <w:num w:numId="9">
    <w:abstractNumId w:val="6"/>
  </w:num>
  <w:num w:numId="10">
    <w:abstractNumId w:val="12"/>
  </w:num>
  <w:num w:numId="11">
    <w:abstractNumId w:val="18"/>
  </w:num>
  <w:num w:numId="12">
    <w:abstractNumId w:val="3"/>
  </w:num>
  <w:num w:numId="13">
    <w:abstractNumId w:val="2"/>
  </w:num>
  <w:num w:numId="14">
    <w:abstractNumId w:val="7"/>
  </w:num>
  <w:num w:numId="15">
    <w:abstractNumId w:val="21"/>
  </w:num>
  <w:num w:numId="16">
    <w:abstractNumId w:val="0"/>
  </w:num>
  <w:num w:numId="17">
    <w:abstractNumId w:val="5"/>
  </w:num>
  <w:num w:numId="18">
    <w:abstractNumId w:val="8"/>
  </w:num>
  <w:num w:numId="19">
    <w:abstractNumId w:val="9"/>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5"/>
  </w:num>
  <w:num w:numId="31">
    <w:abstractNumId w:val="17"/>
  </w:num>
  <w:num w:numId="32">
    <w:abstractNumId w:val="19"/>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trackRevisions/>
  <w:defaultTabStop w:val="720"/>
  <w:hyphenationZone w:val="425"/>
  <w:characterSpacingControl w:val="doNotCompress"/>
  <w:footnotePr>
    <w:footnote w:id="-1"/>
    <w:footnote w:id="0"/>
  </w:footnotePr>
  <w:endnotePr>
    <w:endnote w:id="-1"/>
    <w:endnote w:id="0"/>
  </w:endnotePr>
  <w:compat/>
  <w:rsids>
    <w:rsidRoot w:val="00072DD3"/>
    <w:rsid w:val="0002656C"/>
    <w:rsid w:val="00030C2B"/>
    <w:rsid w:val="00031D60"/>
    <w:rsid w:val="0004066A"/>
    <w:rsid w:val="0004721B"/>
    <w:rsid w:val="00050257"/>
    <w:rsid w:val="00051B6D"/>
    <w:rsid w:val="000531A5"/>
    <w:rsid w:val="00056365"/>
    <w:rsid w:val="00072DD3"/>
    <w:rsid w:val="000744BA"/>
    <w:rsid w:val="00081570"/>
    <w:rsid w:val="00082535"/>
    <w:rsid w:val="000B2E1B"/>
    <w:rsid w:val="000B3D10"/>
    <w:rsid w:val="000B5092"/>
    <w:rsid w:val="000D06DC"/>
    <w:rsid w:val="000D2AFE"/>
    <w:rsid w:val="000D6F45"/>
    <w:rsid w:val="000E76F0"/>
    <w:rsid w:val="000F0E7E"/>
    <w:rsid w:val="000F2793"/>
    <w:rsid w:val="00107256"/>
    <w:rsid w:val="0013103A"/>
    <w:rsid w:val="00131E1E"/>
    <w:rsid w:val="0013288F"/>
    <w:rsid w:val="00145FD8"/>
    <w:rsid w:val="00160097"/>
    <w:rsid w:val="00163610"/>
    <w:rsid w:val="00164FE9"/>
    <w:rsid w:val="00173561"/>
    <w:rsid w:val="00176103"/>
    <w:rsid w:val="00191CBF"/>
    <w:rsid w:val="001939C7"/>
    <w:rsid w:val="001A38A6"/>
    <w:rsid w:val="001B1517"/>
    <w:rsid w:val="001C64A1"/>
    <w:rsid w:val="001D147D"/>
    <w:rsid w:val="001D607D"/>
    <w:rsid w:val="002217BC"/>
    <w:rsid w:val="00223913"/>
    <w:rsid w:val="002411D4"/>
    <w:rsid w:val="002428BB"/>
    <w:rsid w:val="00244035"/>
    <w:rsid w:val="00256E45"/>
    <w:rsid w:val="002575FB"/>
    <w:rsid w:val="002621E5"/>
    <w:rsid w:val="00264DD6"/>
    <w:rsid w:val="00267171"/>
    <w:rsid w:val="00272F0C"/>
    <w:rsid w:val="00281233"/>
    <w:rsid w:val="00281A4A"/>
    <w:rsid w:val="00287CAA"/>
    <w:rsid w:val="00294393"/>
    <w:rsid w:val="002A1CC7"/>
    <w:rsid w:val="002A2E20"/>
    <w:rsid w:val="002B0A67"/>
    <w:rsid w:val="002F1614"/>
    <w:rsid w:val="00307467"/>
    <w:rsid w:val="003144FD"/>
    <w:rsid w:val="003159E9"/>
    <w:rsid w:val="00321358"/>
    <w:rsid w:val="0033457B"/>
    <w:rsid w:val="003345B3"/>
    <w:rsid w:val="00354416"/>
    <w:rsid w:val="00356937"/>
    <w:rsid w:val="00356CBC"/>
    <w:rsid w:val="00361641"/>
    <w:rsid w:val="0038071D"/>
    <w:rsid w:val="00385621"/>
    <w:rsid w:val="003A1B34"/>
    <w:rsid w:val="003B6E44"/>
    <w:rsid w:val="003C215D"/>
    <w:rsid w:val="003C69B1"/>
    <w:rsid w:val="003E6F71"/>
    <w:rsid w:val="003F66E8"/>
    <w:rsid w:val="003F695F"/>
    <w:rsid w:val="00401583"/>
    <w:rsid w:val="004016E6"/>
    <w:rsid w:val="0040663A"/>
    <w:rsid w:val="0041562F"/>
    <w:rsid w:val="00430651"/>
    <w:rsid w:val="00432E74"/>
    <w:rsid w:val="00432ECA"/>
    <w:rsid w:val="00435336"/>
    <w:rsid w:val="00440896"/>
    <w:rsid w:val="00442443"/>
    <w:rsid w:val="00452671"/>
    <w:rsid w:val="004539D4"/>
    <w:rsid w:val="004573A4"/>
    <w:rsid w:val="004766DB"/>
    <w:rsid w:val="004775DC"/>
    <w:rsid w:val="00491662"/>
    <w:rsid w:val="0049590A"/>
    <w:rsid w:val="004A0B44"/>
    <w:rsid w:val="004A53F1"/>
    <w:rsid w:val="004E2459"/>
    <w:rsid w:val="004F140C"/>
    <w:rsid w:val="004F753D"/>
    <w:rsid w:val="005141B5"/>
    <w:rsid w:val="00514559"/>
    <w:rsid w:val="005250EA"/>
    <w:rsid w:val="0054062D"/>
    <w:rsid w:val="00551816"/>
    <w:rsid w:val="00554009"/>
    <w:rsid w:val="00562A01"/>
    <w:rsid w:val="00562BFF"/>
    <w:rsid w:val="00570741"/>
    <w:rsid w:val="00590BB2"/>
    <w:rsid w:val="00593F0F"/>
    <w:rsid w:val="005952A0"/>
    <w:rsid w:val="00595F78"/>
    <w:rsid w:val="005A09DD"/>
    <w:rsid w:val="005A35D5"/>
    <w:rsid w:val="005B33B3"/>
    <w:rsid w:val="005E1DFE"/>
    <w:rsid w:val="005E1FDE"/>
    <w:rsid w:val="005F0B53"/>
    <w:rsid w:val="005F1E87"/>
    <w:rsid w:val="005F4C98"/>
    <w:rsid w:val="005F7996"/>
    <w:rsid w:val="0061450A"/>
    <w:rsid w:val="00617B58"/>
    <w:rsid w:val="00622708"/>
    <w:rsid w:val="00623A5C"/>
    <w:rsid w:val="006334F0"/>
    <w:rsid w:val="0064529E"/>
    <w:rsid w:val="00650B21"/>
    <w:rsid w:val="00651F87"/>
    <w:rsid w:val="00653A70"/>
    <w:rsid w:val="00654667"/>
    <w:rsid w:val="0065747A"/>
    <w:rsid w:val="00660BB1"/>
    <w:rsid w:val="0066221B"/>
    <w:rsid w:val="00664876"/>
    <w:rsid w:val="00667908"/>
    <w:rsid w:val="006713D0"/>
    <w:rsid w:val="00673A6C"/>
    <w:rsid w:val="006800CC"/>
    <w:rsid w:val="00682F93"/>
    <w:rsid w:val="00694E88"/>
    <w:rsid w:val="006A0653"/>
    <w:rsid w:val="006B6C31"/>
    <w:rsid w:val="006C15D5"/>
    <w:rsid w:val="006C2898"/>
    <w:rsid w:val="006C72CC"/>
    <w:rsid w:val="006E00A3"/>
    <w:rsid w:val="006E292E"/>
    <w:rsid w:val="006F220F"/>
    <w:rsid w:val="006F500E"/>
    <w:rsid w:val="006F72F9"/>
    <w:rsid w:val="00701802"/>
    <w:rsid w:val="00747566"/>
    <w:rsid w:val="0076087C"/>
    <w:rsid w:val="00760C13"/>
    <w:rsid w:val="007767B8"/>
    <w:rsid w:val="00786A69"/>
    <w:rsid w:val="00787BCD"/>
    <w:rsid w:val="00791779"/>
    <w:rsid w:val="00796917"/>
    <w:rsid w:val="007A65BE"/>
    <w:rsid w:val="007B3349"/>
    <w:rsid w:val="007B76BD"/>
    <w:rsid w:val="007C20A7"/>
    <w:rsid w:val="007D06F5"/>
    <w:rsid w:val="007D3F58"/>
    <w:rsid w:val="007D7307"/>
    <w:rsid w:val="007D772C"/>
    <w:rsid w:val="007E3BDE"/>
    <w:rsid w:val="007F5AB7"/>
    <w:rsid w:val="00803B65"/>
    <w:rsid w:val="00811ECD"/>
    <w:rsid w:val="00832134"/>
    <w:rsid w:val="008452CA"/>
    <w:rsid w:val="00845551"/>
    <w:rsid w:val="008472B9"/>
    <w:rsid w:val="00852DDA"/>
    <w:rsid w:val="00863919"/>
    <w:rsid w:val="008674E6"/>
    <w:rsid w:val="0087047A"/>
    <w:rsid w:val="0087051B"/>
    <w:rsid w:val="008758FE"/>
    <w:rsid w:val="0088008A"/>
    <w:rsid w:val="00884B2B"/>
    <w:rsid w:val="008B2F84"/>
    <w:rsid w:val="008D1255"/>
    <w:rsid w:val="008E7713"/>
    <w:rsid w:val="008E7DD7"/>
    <w:rsid w:val="008F42D8"/>
    <w:rsid w:val="0091011B"/>
    <w:rsid w:val="00925C73"/>
    <w:rsid w:val="0093335A"/>
    <w:rsid w:val="009400B2"/>
    <w:rsid w:val="00946043"/>
    <w:rsid w:val="00956F95"/>
    <w:rsid w:val="00957A1C"/>
    <w:rsid w:val="009606BC"/>
    <w:rsid w:val="009647DB"/>
    <w:rsid w:val="0096652E"/>
    <w:rsid w:val="009766E6"/>
    <w:rsid w:val="00995E44"/>
    <w:rsid w:val="009975B6"/>
    <w:rsid w:val="009C666C"/>
    <w:rsid w:val="009D2741"/>
    <w:rsid w:val="009E0793"/>
    <w:rsid w:val="009E0E73"/>
    <w:rsid w:val="009F105D"/>
    <w:rsid w:val="009F1085"/>
    <w:rsid w:val="009F4B62"/>
    <w:rsid w:val="009F62AF"/>
    <w:rsid w:val="00A01A85"/>
    <w:rsid w:val="00A01DB2"/>
    <w:rsid w:val="00A0490B"/>
    <w:rsid w:val="00A132F1"/>
    <w:rsid w:val="00A14712"/>
    <w:rsid w:val="00A230A5"/>
    <w:rsid w:val="00A25B67"/>
    <w:rsid w:val="00A3626F"/>
    <w:rsid w:val="00A51921"/>
    <w:rsid w:val="00A55732"/>
    <w:rsid w:val="00A562A1"/>
    <w:rsid w:val="00A67C9A"/>
    <w:rsid w:val="00A832A2"/>
    <w:rsid w:val="00A92269"/>
    <w:rsid w:val="00AB0D1A"/>
    <w:rsid w:val="00AB591D"/>
    <w:rsid w:val="00AC4844"/>
    <w:rsid w:val="00AD4D89"/>
    <w:rsid w:val="00AD545C"/>
    <w:rsid w:val="00AD7125"/>
    <w:rsid w:val="00AE7AA3"/>
    <w:rsid w:val="00B03774"/>
    <w:rsid w:val="00B06ED5"/>
    <w:rsid w:val="00B17681"/>
    <w:rsid w:val="00B54120"/>
    <w:rsid w:val="00B61C37"/>
    <w:rsid w:val="00B65FF9"/>
    <w:rsid w:val="00B7060B"/>
    <w:rsid w:val="00B77CD5"/>
    <w:rsid w:val="00B86320"/>
    <w:rsid w:val="00B95E9E"/>
    <w:rsid w:val="00BA27B1"/>
    <w:rsid w:val="00BA2953"/>
    <w:rsid w:val="00BB46FE"/>
    <w:rsid w:val="00BB5951"/>
    <w:rsid w:val="00BB5970"/>
    <w:rsid w:val="00BD0ABF"/>
    <w:rsid w:val="00BD2C2B"/>
    <w:rsid w:val="00BD4F4D"/>
    <w:rsid w:val="00BE2F9A"/>
    <w:rsid w:val="00BF10AD"/>
    <w:rsid w:val="00C03427"/>
    <w:rsid w:val="00C1070C"/>
    <w:rsid w:val="00C11B4A"/>
    <w:rsid w:val="00C1418D"/>
    <w:rsid w:val="00C27EB2"/>
    <w:rsid w:val="00C30896"/>
    <w:rsid w:val="00C3220C"/>
    <w:rsid w:val="00C3335E"/>
    <w:rsid w:val="00C36ACA"/>
    <w:rsid w:val="00C402C9"/>
    <w:rsid w:val="00C456F0"/>
    <w:rsid w:val="00C515AB"/>
    <w:rsid w:val="00C55341"/>
    <w:rsid w:val="00C55CD5"/>
    <w:rsid w:val="00C6374F"/>
    <w:rsid w:val="00C65CC3"/>
    <w:rsid w:val="00C81527"/>
    <w:rsid w:val="00C92953"/>
    <w:rsid w:val="00CA06CF"/>
    <w:rsid w:val="00CB4C99"/>
    <w:rsid w:val="00CD1A61"/>
    <w:rsid w:val="00CD6385"/>
    <w:rsid w:val="00D21507"/>
    <w:rsid w:val="00D22EA3"/>
    <w:rsid w:val="00D2658A"/>
    <w:rsid w:val="00D26E6C"/>
    <w:rsid w:val="00D4180F"/>
    <w:rsid w:val="00D4185B"/>
    <w:rsid w:val="00D42D4F"/>
    <w:rsid w:val="00D51941"/>
    <w:rsid w:val="00D51AC8"/>
    <w:rsid w:val="00D62B32"/>
    <w:rsid w:val="00D62B40"/>
    <w:rsid w:val="00D734DB"/>
    <w:rsid w:val="00D8613E"/>
    <w:rsid w:val="00DA4BD7"/>
    <w:rsid w:val="00DB2C19"/>
    <w:rsid w:val="00DB6616"/>
    <w:rsid w:val="00DC4D8E"/>
    <w:rsid w:val="00DC7ECD"/>
    <w:rsid w:val="00DD43CD"/>
    <w:rsid w:val="00DD4628"/>
    <w:rsid w:val="00E0650D"/>
    <w:rsid w:val="00E16D80"/>
    <w:rsid w:val="00E17D70"/>
    <w:rsid w:val="00E329C2"/>
    <w:rsid w:val="00E37A75"/>
    <w:rsid w:val="00E61444"/>
    <w:rsid w:val="00E65E0E"/>
    <w:rsid w:val="00E65EC9"/>
    <w:rsid w:val="00E702DE"/>
    <w:rsid w:val="00E72277"/>
    <w:rsid w:val="00E73C04"/>
    <w:rsid w:val="00E92992"/>
    <w:rsid w:val="00E96B68"/>
    <w:rsid w:val="00E97FA5"/>
    <w:rsid w:val="00EA2555"/>
    <w:rsid w:val="00EA2C63"/>
    <w:rsid w:val="00EA45EA"/>
    <w:rsid w:val="00EB0300"/>
    <w:rsid w:val="00EB0D4B"/>
    <w:rsid w:val="00EB1279"/>
    <w:rsid w:val="00EC4197"/>
    <w:rsid w:val="00EC4C56"/>
    <w:rsid w:val="00EC5823"/>
    <w:rsid w:val="00ED2EB1"/>
    <w:rsid w:val="00EE0B88"/>
    <w:rsid w:val="00EE0C15"/>
    <w:rsid w:val="00EE4436"/>
    <w:rsid w:val="00EE54B2"/>
    <w:rsid w:val="00EF6A35"/>
    <w:rsid w:val="00F002FB"/>
    <w:rsid w:val="00F033B1"/>
    <w:rsid w:val="00F03E3D"/>
    <w:rsid w:val="00F3359A"/>
    <w:rsid w:val="00F36678"/>
    <w:rsid w:val="00F376D1"/>
    <w:rsid w:val="00F46BBC"/>
    <w:rsid w:val="00F50654"/>
    <w:rsid w:val="00F533E9"/>
    <w:rsid w:val="00F56C49"/>
    <w:rsid w:val="00F572F7"/>
    <w:rsid w:val="00F65593"/>
    <w:rsid w:val="00F81B4E"/>
    <w:rsid w:val="00F83F84"/>
    <w:rsid w:val="00F85E62"/>
    <w:rsid w:val="00F95956"/>
    <w:rsid w:val="00FA705C"/>
    <w:rsid w:val="00FB251D"/>
    <w:rsid w:val="00FB27C3"/>
    <w:rsid w:val="00FB3465"/>
    <w:rsid w:val="00FC6FA8"/>
    <w:rsid w:val="00FE7AFC"/>
    <w:rsid w:val="00FF385B"/>
    <w:rsid w:val="00FF78A9"/>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address"/>
  <w:smartTagType w:namespaceuri="urn:schemas-microsoft-com:office:smarttags" w:name="Street"/>
  <w:smartTagType w:namespaceuri="urn:schemas-microsoft-com:office:smarttags" w:name="place"/>
  <w:smartTagType w:namespaceuri="urn:schemas-microsoft-com:office:smarttags" w:name="country-region"/>
  <w:smartTagType w:namespaceuri="urn:schemas-microsoft-com:office:smarttags" w:name="City"/>
  <w:smartTagType w:namespaceuri="urn:schemas-microsoft-com:office:smarttags" w:name="PlaceType"/>
  <w:smartTagType w:namespaceuri="urn:schemas-microsoft-com:office:smarttags" w:name="PlaceName"/>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semiHidden="0" w:uiPriority="0" w:unhideWhenUsed="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2DD3"/>
    <w:rPr>
      <w:rFonts w:ascii="Times New Roman" w:hAnsi="Times New Roman"/>
      <w:lang w:val="be-BY" w:eastAsia="en-US"/>
    </w:rPr>
  </w:style>
  <w:style w:type="paragraph" w:styleId="Ttulo1">
    <w:name w:val="heading 1"/>
    <w:basedOn w:val="Normal"/>
    <w:next w:val="Normal"/>
    <w:link w:val="Ttulo1Char"/>
    <w:uiPriority w:val="99"/>
    <w:qFormat/>
    <w:rsid w:val="00C515AB"/>
    <w:pPr>
      <w:keepNext/>
      <w:keepLines/>
      <w:spacing w:before="480"/>
      <w:outlineLvl w:val="0"/>
    </w:pPr>
    <w:rPr>
      <w:rFonts w:ascii="Cambria" w:eastAsia="Times New Roman" w:hAnsi="Cambria"/>
      <w:b/>
      <w:bCs/>
      <w:color w:val="365F91"/>
      <w:sz w:val="28"/>
      <w:szCs w:val="28"/>
    </w:rPr>
  </w:style>
  <w:style w:type="paragraph" w:styleId="Ttulo4">
    <w:name w:val="heading 4"/>
    <w:basedOn w:val="Normal"/>
    <w:link w:val="Ttulo4Char"/>
    <w:uiPriority w:val="99"/>
    <w:qFormat/>
    <w:rsid w:val="00072DD3"/>
    <w:pPr>
      <w:spacing w:before="100" w:beforeAutospacing="1" w:after="100" w:afterAutospacing="1"/>
      <w:outlineLvl w:val="3"/>
    </w:pPr>
    <w:rPr>
      <w:rFonts w:eastAsia="Times New Roman"/>
      <w:b/>
      <w:bCs/>
      <w:sz w:val="24"/>
      <w:szCs w:val="24"/>
      <w:lang w:val="en-US"/>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C515AB"/>
    <w:rPr>
      <w:rFonts w:ascii="Cambria" w:hAnsi="Cambria" w:cs="Times New Roman"/>
      <w:b/>
      <w:bCs/>
      <w:color w:val="365F91"/>
      <w:sz w:val="28"/>
      <w:szCs w:val="28"/>
      <w:lang w:val="be-BY"/>
    </w:rPr>
  </w:style>
  <w:style w:type="character" w:customStyle="1" w:styleId="Heading4Char">
    <w:name w:val="Heading 4 Char"/>
    <w:basedOn w:val="Fontepargpadro"/>
    <w:uiPriority w:val="99"/>
    <w:semiHidden/>
    <w:rsid w:val="00072DD3"/>
    <w:rPr>
      <w:rFonts w:ascii="Cambria" w:hAnsi="Cambria" w:cs="Times New Roman"/>
      <w:b/>
      <w:bCs/>
      <w:i/>
      <w:iCs/>
      <w:color w:val="4F81BD"/>
      <w:sz w:val="20"/>
      <w:szCs w:val="20"/>
      <w:lang w:val="be-BY"/>
    </w:rPr>
  </w:style>
  <w:style w:type="character" w:customStyle="1" w:styleId="Ttulo4Char">
    <w:name w:val="Título 4 Char"/>
    <w:basedOn w:val="Fontepargpadro"/>
    <w:link w:val="Ttulo4"/>
    <w:uiPriority w:val="99"/>
    <w:locked/>
    <w:rsid w:val="00072DD3"/>
    <w:rPr>
      <w:rFonts w:ascii="Times New Roman" w:hAnsi="Times New Roman" w:cs="Times New Roman"/>
      <w:b/>
      <w:bCs/>
      <w:sz w:val="24"/>
      <w:szCs w:val="24"/>
    </w:rPr>
  </w:style>
  <w:style w:type="paragraph" w:styleId="PargrafodaLista">
    <w:name w:val="List Paragraph"/>
    <w:basedOn w:val="Normal"/>
    <w:uiPriority w:val="99"/>
    <w:qFormat/>
    <w:rsid w:val="00072DD3"/>
    <w:pPr>
      <w:ind w:left="720"/>
      <w:contextualSpacing/>
    </w:pPr>
  </w:style>
  <w:style w:type="character" w:styleId="Hyperlink">
    <w:name w:val="Hyperlink"/>
    <w:basedOn w:val="Fontepargpadro"/>
    <w:uiPriority w:val="99"/>
    <w:rsid w:val="00072DD3"/>
    <w:rPr>
      <w:rFonts w:cs="Times New Roman"/>
      <w:color w:val="0000FF"/>
      <w:u w:val="single"/>
    </w:rPr>
  </w:style>
  <w:style w:type="paragraph" w:customStyle="1" w:styleId="Default">
    <w:name w:val="Default"/>
    <w:uiPriority w:val="99"/>
    <w:rsid w:val="00072DD3"/>
    <w:pPr>
      <w:autoSpaceDE w:val="0"/>
      <w:autoSpaceDN w:val="0"/>
      <w:adjustRightInd w:val="0"/>
    </w:pPr>
    <w:rPr>
      <w:rFonts w:ascii="Arial" w:hAnsi="Arial" w:cs="Arial"/>
      <w:color w:val="000000"/>
      <w:sz w:val="24"/>
      <w:szCs w:val="24"/>
      <w:lang w:val="en-US" w:eastAsia="en-US"/>
    </w:rPr>
  </w:style>
  <w:style w:type="paragraph" w:styleId="Textodebalo">
    <w:name w:val="Balloon Text"/>
    <w:basedOn w:val="Normal"/>
    <w:link w:val="TextodebaloChar"/>
    <w:uiPriority w:val="99"/>
    <w:semiHidden/>
    <w:rsid w:val="00072DD3"/>
    <w:rPr>
      <w:rFonts w:ascii="Tahoma" w:hAnsi="Tahoma" w:cs="Tahoma"/>
      <w:sz w:val="16"/>
      <w:szCs w:val="16"/>
    </w:rPr>
  </w:style>
  <w:style w:type="character" w:customStyle="1" w:styleId="BalloonTextChar">
    <w:name w:val="Balloon Text Char"/>
    <w:basedOn w:val="Fontepargpadro"/>
    <w:uiPriority w:val="99"/>
    <w:semiHidden/>
    <w:rsid w:val="00072DD3"/>
    <w:rPr>
      <w:rFonts w:ascii="Tahoma" w:eastAsia="Times New Roman" w:hAnsi="Tahoma" w:cs="Tahoma"/>
      <w:sz w:val="16"/>
      <w:szCs w:val="16"/>
      <w:lang w:val="be-BY"/>
    </w:rPr>
  </w:style>
  <w:style w:type="character" w:customStyle="1" w:styleId="TextodebaloChar">
    <w:name w:val="Texto de balão Char"/>
    <w:basedOn w:val="Fontepargpadro"/>
    <w:link w:val="Textodebalo"/>
    <w:uiPriority w:val="99"/>
    <w:semiHidden/>
    <w:locked/>
    <w:rsid w:val="00072DD3"/>
    <w:rPr>
      <w:rFonts w:ascii="Tahoma" w:eastAsia="Times New Roman" w:hAnsi="Tahoma" w:cs="Tahoma"/>
      <w:sz w:val="16"/>
      <w:szCs w:val="16"/>
      <w:lang w:val="be-BY"/>
    </w:rPr>
  </w:style>
  <w:style w:type="character" w:styleId="Refdecomentrio">
    <w:name w:val="annotation reference"/>
    <w:basedOn w:val="Fontepargpadro"/>
    <w:uiPriority w:val="99"/>
    <w:semiHidden/>
    <w:rsid w:val="00072DD3"/>
    <w:rPr>
      <w:rFonts w:cs="Times New Roman"/>
      <w:sz w:val="16"/>
      <w:szCs w:val="16"/>
    </w:rPr>
  </w:style>
  <w:style w:type="paragraph" w:styleId="Textodecomentrio">
    <w:name w:val="annotation text"/>
    <w:basedOn w:val="Normal"/>
    <w:link w:val="TextodecomentrioChar"/>
    <w:uiPriority w:val="99"/>
    <w:semiHidden/>
    <w:rsid w:val="00072DD3"/>
  </w:style>
  <w:style w:type="character" w:customStyle="1" w:styleId="CommentTextChar">
    <w:name w:val="Comment Text Char"/>
    <w:basedOn w:val="Fontepargpadro"/>
    <w:uiPriority w:val="99"/>
    <w:semiHidden/>
    <w:rsid w:val="00072DD3"/>
    <w:rPr>
      <w:rFonts w:ascii="Times New Roman" w:eastAsia="Times New Roman" w:hAnsi="Times New Roman" w:cs="Times New Roman"/>
      <w:sz w:val="20"/>
      <w:szCs w:val="20"/>
      <w:lang w:val="be-BY"/>
    </w:rPr>
  </w:style>
  <w:style w:type="character" w:customStyle="1" w:styleId="TextodecomentrioChar">
    <w:name w:val="Texto de comentário Char"/>
    <w:basedOn w:val="Fontepargpadro"/>
    <w:link w:val="Textodecomentrio"/>
    <w:uiPriority w:val="99"/>
    <w:semiHidden/>
    <w:locked/>
    <w:rsid w:val="00072DD3"/>
    <w:rPr>
      <w:rFonts w:ascii="Times New Roman" w:eastAsia="Times New Roman" w:hAnsi="Times New Roman" w:cs="Times New Roman"/>
      <w:sz w:val="20"/>
      <w:szCs w:val="20"/>
      <w:lang w:val="be-BY"/>
    </w:rPr>
  </w:style>
  <w:style w:type="paragraph" w:styleId="Assuntodocomentrio">
    <w:name w:val="annotation subject"/>
    <w:basedOn w:val="Textodecomentrio"/>
    <w:next w:val="Textodecomentrio"/>
    <w:link w:val="AssuntodocomentrioChar"/>
    <w:uiPriority w:val="99"/>
    <w:semiHidden/>
    <w:rsid w:val="00072DD3"/>
    <w:rPr>
      <w:b/>
      <w:bCs/>
    </w:rPr>
  </w:style>
  <w:style w:type="character" w:customStyle="1" w:styleId="CommentSubjectChar">
    <w:name w:val="Comment Subject Char"/>
    <w:basedOn w:val="CommentTextChar"/>
    <w:uiPriority w:val="99"/>
    <w:semiHidden/>
    <w:rsid w:val="00072DD3"/>
    <w:rPr>
      <w:rFonts w:ascii="Times New Roman" w:eastAsia="Times New Roman" w:hAnsi="Times New Roman" w:cs="Times New Roman"/>
      <w:b/>
      <w:bCs/>
      <w:sz w:val="20"/>
      <w:szCs w:val="20"/>
      <w:lang w:val="be-BY"/>
    </w:rPr>
  </w:style>
  <w:style w:type="character" w:customStyle="1" w:styleId="AssuntodocomentrioChar">
    <w:name w:val="Assunto do comentário Char"/>
    <w:basedOn w:val="TextodecomentrioChar"/>
    <w:link w:val="Assuntodocomentrio"/>
    <w:uiPriority w:val="99"/>
    <w:semiHidden/>
    <w:locked/>
    <w:rsid w:val="00072DD3"/>
    <w:rPr>
      <w:rFonts w:ascii="Times New Roman" w:eastAsia="Times New Roman" w:hAnsi="Times New Roman" w:cs="Times New Roman"/>
      <w:b/>
      <w:bCs/>
      <w:sz w:val="20"/>
      <w:szCs w:val="20"/>
      <w:lang w:val="be-BY"/>
    </w:rPr>
  </w:style>
  <w:style w:type="character" w:customStyle="1" w:styleId="hps">
    <w:name w:val="hps"/>
    <w:basedOn w:val="Fontepargpadro"/>
    <w:uiPriority w:val="99"/>
    <w:rsid w:val="00072DD3"/>
    <w:rPr>
      <w:rFonts w:cs="Times New Roman"/>
    </w:rPr>
  </w:style>
  <w:style w:type="paragraph" w:customStyle="1" w:styleId="Author">
    <w:name w:val="Author"/>
    <w:basedOn w:val="Normal"/>
    <w:uiPriority w:val="99"/>
    <w:rsid w:val="00072DD3"/>
    <w:pPr>
      <w:spacing w:after="80"/>
      <w:jc w:val="center"/>
    </w:pPr>
    <w:rPr>
      <w:rFonts w:ascii="Helvetica" w:eastAsia="Malgun Gothic" w:hAnsi="Helvetica"/>
      <w:sz w:val="24"/>
      <w:lang w:val="en-US"/>
    </w:rPr>
  </w:style>
  <w:style w:type="character" w:styleId="TextodoEspaoReservado">
    <w:name w:val="Placeholder Text"/>
    <w:basedOn w:val="Fontepargpadro"/>
    <w:uiPriority w:val="99"/>
    <w:semiHidden/>
    <w:rsid w:val="00072DD3"/>
    <w:rPr>
      <w:rFonts w:cs="Times New Roman"/>
      <w:color w:val="808080"/>
    </w:rPr>
  </w:style>
  <w:style w:type="paragraph" w:styleId="Cabealho">
    <w:name w:val="header"/>
    <w:basedOn w:val="Normal"/>
    <w:link w:val="CabealhoChar"/>
    <w:uiPriority w:val="99"/>
    <w:rsid w:val="00D2658A"/>
    <w:pPr>
      <w:tabs>
        <w:tab w:val="center" w:pos="4844"/>
        <w:tab w:val="right" w:pos="9689"/>
      </w:tabs>
    </w:pPr>
  </w:style>
  <w:style w:type="character" w:customStyle="1" w:styleId="CabealhoChar">
    <w:name w:val="Cabeçalho Char"/>
    <w:basedOn w:val="Fontepargpadro"/>
    <w:link w:val="Cabealho"/>
    <w:uiPriority w:val="99"/>
    <w:locked/>
    <w:rsid w:val="00D2658A"/>
    <w:rPr>
      <w:rFonts w:ascii="Times New Roman" w:eastAsia="Times New Roman" w:hAnsi="Times New Roman" w:cs="Times New Roman"/>
      <w:sz w:val="20"/>
      <w:szCs w:val="20"/>
      <w:lang w:val="be-BY"/>
    </w:rPr>
  </w:style>
  <w:style w:type="paragraph" w:styleId="Rodap">
    <w:name w:val="footer"/>
    <w:basedOn w:val="Normal"/>
    <w:link w:val="RodapChar"/>
    <w:uiPriority w:val="99"/>
    <w:rsid w:val="00D2658A"/>
    <w:pPr>
      <w:tabs>
        <w:tab w:val="center" w:pos="4844"/>
        <w:tab w:val="right" w:pos="9689"/>
      </w:tabs>
    </w:pPr>
  </w:style>
  <w:style w:type="character" w:customStyle="1" w:styleId="RodapChar">
    <w:name w:val="Rodapé Char"/>
    <w:basedOn w:val="Fontepargpadro"/>
    <w:link w:val="Rodap"/>
    <w:uiPriority w:val="99"/>
    <w:locked/>
    <w:rsid w:val="00D2658A"/>
    <w:rPr>
      <w:rFonts w:ascii="Times New Roman" w:eastAsia="Times New Roman" w:hAnsi="Times New Roman" w:cs="Times New Roman"/>
      <w:sz w:val="20"/>
      <w:szCs w:val="20"/>
      <w:lang w:val="be-BY"/>
    </w:rPr>
  </w:style>
  <w:style w:type="paragraph" w:customStyle="1" w:styleId="CharChar">
    <w:name w:val="Char Char"/>
    <w:basedOn w:val="Normal"/>
    <w:uiPriority w:val="99"/>
    <w:rsid w:val="00B77CD5"/>
    <w:pPr>
      <w:ind w:firstLine="709"/>
      <w:jc w:val="both"/>
    </w:pPr>
    <w:rPr>
      <w:rFonts w:eastAsia="Times New Roman"/>
      <w:sz w:val="24"/>
      <w:lang w:val="ru-RU" w:eastAsia="ru-RU"/>
    </w:rPr>
  </w:style>
  <w:style w:type="paragraph" w:customStyle="1" w:styleId="booktitle">
    <w:name w:val="booktitle"/>
    <w:basedOn w:val="Normal"/>
    <w:uiPriority w:val="99"/>
    <w:rsid w:val="00C515AB"/>
    <w:pPr>
      <w:spacing w:before="100" w:beforeAutospacing="1" w:after="100" w:afterAutospacing="1"/>
    </w:pPr>
    <w:rPr>
      <w:rFonts w:eastAsia="Times New Roman"/>
      <w:sz w:val="24"/>
      <w:szCs w:val="24"/>
      <w:lang w:val="en-US"/>
    </w:rPr>
  </w:style>
  <w:style w:type="paragraph" w:styleId="NormalWeb">
    <w:name w:val="Normal (Web)"/>
    <w:basedOn w:val="Normal"/>
    <w:uiPriority w:val="99"/>
    <w:rsid w:val="00C515AB"/>
    <w:pPr>
      <w:spacing w:before="100" w:beforeAutospacing="1" w:after="100" w:afterAutospacing="1"/>
    </w:pPr>
    <w:rPr>
      <w:rFonts w:eastAsia="Times New Roman"/>
      <w:sz w:val="24"/>
      <w:szCs w:val="24"/>
      <w:lang w:val="en-US"/>
    </w:rPr>
  </w:style>
  <w:style w:type="character" w:customStyle="1" w:styleId="vol-info">
    <w:name w:val="vol-info"/>
    <w:basedOn w:val="Fontepargpadro"/>
    <w:uiPriority w:val="99"/>
    <w:rsid w:val="00C515AB"/>
    <w:rPr>
      <w:rFonts w:cs="Times New Roman"/>
    </w:rPr>
  </w:style>
  <w:style w:type="character" w:customStyle="1" w:styleId="apple-converted-space">
    <w:name w:val="apple-converted-space"/>
    <w:basedOn w:val="Fontepargpadro"/>
    <w:uiPriority w:val="99"/>
    <w:rsid w:val="00C515AB"/>
    <w:rPr>
      <w:rFonts w:cs="Times New Roman"/>
    </w:rPr>
  </w:style>
  <w:style w:type="character" w:customStyle="1" w:styleId="page-numbers-info">
    <w:name w:val="page-numbers-info"/>
    <w:basedOn w:val="Fontepargpadro"/>
    <w:uiPriority w:val="99"/>
    <w:rsid w:val="00C515AB"/>
    <w:rPr>
      <w:rFonts w:cs="Times New Roman"/>
    </w:rPr>
  </w:style>
  <w:style w:type="character" w:customStyle="1" w:styleId="authorname">
    <w:name w:val="authorname"/>
    <w:basedOn w:val="Fontepargpadro"/>
    <w:uiPriority w:val="99"/>
    <w:rsid w:val="00C515AB"/>
    <w:rPr>
      <w:rFonts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semiHidden="0" w:uiPriority="0" w:unhideWhenUsed="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2DD3"/>
    <w:rPr>
      <w:rFonts w:ascii="Times New Roman" w:hAnsi="Times New Roman"/>
      <w:lang w:val="be-BY" w:eastAsia="en-US"/>
    </w:rPr>
  </w:style>
  <w:style w:type="paragraph" w:styleId="Ttulo1">
    <w:name w:val="heading 1"/>
    <w:basedOn w:val="Normal"/>
    <w:next w:val="Normal"/>
    <w:link w:val="Ttulo1Char"/>
    <w:uiPriority w:val="99"/>
    <w:qFormat/>
    <w:rsid w:val="00C515AB"/>
    <w:pPr>
      <w:keepNext/>
      <w:keepLines/>
      <w:spacing w:before="480"/>
      <w:outlineLvl w:val="0"/>
    </w:pPr>
    <w:rPr>
      <w:rFonts w:ascii="Cambria" w:eastAsia="Times New Roman" w:hAnsi="Cambria"/>
      <w:b/>
      <w:bCs/>
      <w:color w:val="365F91"/>
      <w:sz w:val="28"/>
      <w:szCs w:val="28"/>
    </w:rPr>
  </w:style>
  <w:style w:type="paragraph" w:styleId="Ttulo4">
    <w:name w:val="heading 4"/>
    <w:basedOn w:val="Normal"/>
    <w:link w:val="Ttulo4Char"/>
    <w:uiPriority w:val="99"/>
    <w:qFormat/>
    <w:rsid w:val="00072DD3"/>
    <w:pPr>
      <w:spacing w:before="100" w:beforeAutospacing="1" w:after="100" w:afterAutospacing="1"/>
      <w:outlineLvl w:val="3"/>
    </w:pPr>
    <w:rPr>
      <w:rFonts w:eastAsia="Times New Roman"/>
      <w:b/>
      <w:bCs/>
      <w:sz w:val="24"/>
      <w:szCs w:val="24"/>
      <w:lang w:val="en-U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C515AB"/>
    <w:rPr>
      <w:rFonts w:ascii="Cambria" w:hAnsi="Cambria" w:cs="Times New Roman"/>
      <w:b/>
      <w:bCs/>
      <w:color w:val="365F91"/>
      <w:sz w:val="28"/>
      <w:szCs w:val="28"/>
      <w:lang w:val="be-BY"/>
    </w:rPr>
  </w:style>
  <w:style w:type="character" w:customStyle="1" w:styleId="Heading4Char">
    <w:name w:val="Heading 4 Char"/>
    <w:basedOn w:val="Fontepargpadro"/>
    <w:uiPriority w:val="99"/>
    <w:semiHidden/>
    <w:rsid w:val="00072DD3"/>
    <w:rPr>
      <w:rFonts w:ascii="Cambria" w:hAnsi="Cambria" w:cs="Times New Roman"/>
      <w:b/>
      <w:bCs/>
      <w:i/>
      <w:iCs/>
      <w:color w:val="4F81BD"/>
      <w:sz w:val="20"/>
      <w:szCs w:val="20"/>
      <w:lang w:val="be-BY"/>
    </w:rPr>
  </w:style>
  <w:style w:type="character" w:customStyle="1" w:styleId="Ttulo4Char">
    <w:name w:val="Título 4 Char"/>
    <w:basedOn w:val="Fontepargpadro"/>
    <w:link w:val="Ttulo4"/>
    <w:uiPriority w:val="99"/>
    <w:locked/>
    <w:rsid w:val="00072DD3"/>
    <w:rPr>
      <w:rFonts w:ascii="Times New Roman" w:hAnsi="Times New Roman" w:cs="Times New Roman"/>
      <w:b/>
      <w:bCs/>
      <w:sz w:val="24"/>
      <w:szCs w:val="24"/>
    </w:rPr>
  </w:style>
  <w:style w:type="paragraph" w:styleId="PargrafodaLista">
    <w:name w:val="List Paragraph"/>
    <w:basedOn w:val="Normal"/>
    <w:uiPriority w:val="99"/>
    <w:qFormat/>
    <w:rsid w:val="00072DD3"/>
    <w:pPr>
      <w:ind w:left="720"/>
      <w:contextualSpacing/>
    </w:pPr>
  </w:style>
  <w:style w:type="character" w:styleId="Hyperlink">
    <w:name w:val="Hyperlink"/>
    <w:basedOn w:val="Fontepargpadro"/>
    <w:uiPriority w:val="99"/>
    <w:rsid w:val="00072DD3"/>
    <w:rPr>
      <w:rFonts w:cs="Times New Roman"/>
      <w:color w:val="0000FF"/>
      <w:u w:val="single"/>
    </w:rPr>
  </w:style>
  <w:style w:type="paragraph" w:customStyle="1" w:styleId="Default">
    <w:name w:val="Default"/>
    <w:uiPriority w:val="99"/>
    <w:rsid w:val="00072DD3"/>
    <w:pPr>
      <w:autoSpaceDE w:val="0"/>
      <w:autoSpaceDN w:val="0"/>
      <w:adjustRightInd w:val="0"/>
    </w:pPr>
    <w:rPr>
      <w:rFonts w:ascii="Arial" w:hAnsi="Arial" w:cs="Arial"/>
      <w:color w:val="000000"/>
      <w:sz w:val="24"/>
      <w:szCs w:val="24"/>
      <w:lang w:val="en-US" w:eastAsia="en-US"/>
    </w:rPr>
  </w:style>
  <w:style w:type="paragraph" w:styleId="Textodebalo">
    <w:name w:val="Balloon Text"/>
    <w:basedOn w:val="Normal"/>
    <w:link w:val="TextodebaloChar"/>
    <w:uiPriority w:val="99"/>
    <w:semiHidden/>
    <w:rsid w:val="00072DD3"/>
    <w:rPr>
      <w:rFonts w:ascii="Tahoma" w:hAnsi="Tahoma" w:cs="Tahoma"/>
      <w:sz w:val="16"/>
      <w:szCs w:val="16"/>
    </w:rPr>
  </w:style>
  <w:style w:type="character" w:customStyle="1" w:styleId="BalloonTextChar">
    <w:name w:val="Balloon Text Char"/>
    <w:basedOn w:val="Fontepargpadro"/>
    <w:uiPriority w:val="99"/>
    <w:semiHidden/>
    <w:rsid w:val="00072DD3"/>
    <w:rPr>
      <w:rFonts w:ascii="Tahoma" w:eastAsia="Times New Roman" w:hAnsi="Tahoma" w:cs="Tahoma"/>
      <w:sz w:val="16"/>
      <w:szCs w:val="16"/>
      <w:lang w:val="be-BY"/>
    </w:rPr>
  </w:style>
  <w:style w:type="character" w:customStyle="1" w:styleId="TextodebaloChar">
    <w:name w:val="Texto de balão Char"/>
    <w:basedOn w:val="Fontepargpadro"/>
    <w:link w:val="Textodebalo"/>
    <w:uiPriority w:val="99"/>
    <w:semiHidden/>
    <w:locked/>
    <w:rsid w:val="00072DD3"/>
    <w:rPr>
      <w:rFonts w:ascii="Tahoma" w:eastAsia="Times New Roman" w:hAnsi="Tahoma" w:cs="Tahoma"/>
      <w:sz w:val="16"/>
      <w:szCs w:val="16"/>
      <w:lang w:val="be-BY"/>
    </w:rPr>
  </w:style>
  <w:style w:type="character" w:styleId="Refdecomentrio">
    <w:name w:val="annotation reference"/>
    <w:basedOn w:val="Fontepargpadro"/>
    <w:uiPriority w:val="99"/>
    <w:semiHidden/>
    <w:rsid w:val="00072DD3"/>
    <w:rPr>
      <w:rFonts w:cs="Times New Roman"/>
      <w:sz w:val="16"/>
      <w:szCs w:val="16"/>
    </w:rPr>
  </w:style>
  <w:style w:type="paragraph" w:styleId="Textodecomentrio">
    <w:name w:val="annotation text"/>
    <w:basedOn w:val="Normal"/>
    <w:link w:val="TextodecomentrioChar"/>
    <w:uiPriority w:val="99"/>
    <w:semiHidden/>
    <w:rsid w:val="00072DD3"/>
  </w:style>
  <w:style w:type="character" w:customStyle="1" w:styleId="CommentTextChar">
    <w:name w:val="Comment Text Char"/>
    <w:basedOn w:val="Fontepargpadro"/>
    <w:uiPriority w:val="99"/>
    <w:semiHidden/>
    <w:rsid w:val="00072DD3"/>
    <w:rPr>
      <w:rFonts w:ascii="Times New Roman" w:eastAsia="Times New Roman" w:hAnsi="Times New Roman" w:cs="Times New Roman"/>
      <w:sz w:val="20"/>
      <w:szCs w:val="20"/>
      <w:lang w:val="be-BY"/>
    </w:rPr>
  </w:style>
  <w:style w:type="character" w:customStyle="1" w:styleId="TextodecomentrioChar">
    <w:name w:val="Texto de comentário Char"/>
    <w:basedOn w:val="Fontepargpadro"/>
    <w:link w:val="Textodecomentrio"/>
    <w:uiPriority w:val="99"/>
    <w:semiHidden/>
    <w:locked/>
    <w:rsid w:val="00072DD3"/>
    <w:rPr>
      <w:rFonts w:ascii="Times New Roman" w:eastAsia="Times New Roman" w:hAnsi="Times New Roman" w:cs="Times New Roman"/>
      <w:sz w:val="20"/>
      <w:szCs w:val="20"/>
      <w:lang w:val="be-BY"/>
    </w:rPr>
  </w:style>
  <w:style w:type="paragraph" w:styleId="Assuntodocomentrio">
    <w:name w:val="annotation subject"/>
    <w:basedOn w:val="Textodecomentrio"/>
    <w:next w:val="Textodecomentrio"/>
    <w:link w:val="AssuntodocomentrioChar"/>
    <w:uiPriority w:val="99"/>
    <w:semiHidden/>
    <w:rsid w:val="00072DD3"/>
    <w:rPr>
      <w:b/>
      <w:bCs/>
    </w:rPr>
  </w:style>
  <w:style w:type="character" w:customStyle="1" w:styleId="CommentSubjectChar">
    <w:name w:val="Comment Subject Char"/>
    <w:basedOn w:val="CommentTextChar"/>
    <w:uiPriority w:val="99"/>
    <w:semiHidden/>
    <w:rsid w:val="00072DD3"/>
    <w:rPr>
      <w:rFonts w:ascii="Times New Roman" w:eastAsia="Times New Roman" w:hAnsi="Times New Roman" w:cs="Times New Roman"/>
      <w:b/>
      <w:bCs/>
      <w:sz w:val="20"/>
      <w:szCs w:val="20"/>
      <w:lang w:val="be-BY"/>
    </w:rPr>
  </w:style>
  <w:style w:type="character" w:customStyle="1" w:styleId="AssuntodocomentrioChar">
    <w:name w:val="Assunto do comentário Char"/>
    <w:basedOn w:val="TextodecomentrioChar"/>
    <w:link w:val="Assuntodocomentrio"/>
    <w:uiPriority w:val="99"/>
    <w:semiHidden/>
    <w:locked/>
    <w:rsid w:val="00072DD3"/>
    <w:rPr>
      <w:rFonts w:ascii="Times New Roman" w:eastAsia="Times New Roman" w:hAnsi="Times New Roman" w:cs="Times New Roman"/>
      <w:b/>
      <w:bCs/>
      <w:sz w:val="20"/>
      <w:szCs w:val="20"/>
      <w:lang w:val="be-BY"/>
    </w:rPr>
  </w:style>
  <w:style w:type="character" w:customStyle="1" w:styleId="hps">
    <w:name w:val="hps"/>
    <w:basedOn w:val="Fontepargpadro"/>
    <w:uiPriority w:val="99"/>
    <w:rsid w:val="00072DD3"/>
    <w:rPr>
      <w:rFonts w:cs="Times New Roman"/>
    </w:rPr>
  </w:style>
  <w:style w:type="paragraph" w:customStyle="1" w:styleId="Author">
    <w:name w:val="Author"/>
    <w:basedOn w:val="Normal"/>
    <w:uiPriority w:val="99"/>
    <w:rsid w:val="00072DD3"/>
    <w:pPr>
      <w:spacing w:after="80"/>
      <w:jc w:val="center"/>
    </w:pPr>
    <w:rPr>
      <w:rFonts w:ascii="Helvetica" w:eastAsia="Malgun Gothic" w:hAnsi="Helvetica"/>
      <w:sz w:val="24"/>
      <w:lang w:val="en-US"/>
    </w:rPr>
  </w:style>
  <w:style w:type="character" w:styleId="TextodoEspaoReservado">
    <w:name w:val="Placeholder Text"/>
    <w:basedOn w:val="Fontepargpadro"/>
    <w:uiPriority w:val="99"/>
    <w:semiHidden/>
    <w:rsid w:val="00072DD3"/>
    <w:rPr>
      <w:rFonts w:cs="Times New Roman"/>
      <w:color w:val="808080"/>
    </w:rPr>
  </w:style>
  <w:style w:type="paragraph" w:styleId="Cabealho">
    <w:name w:val="header"/>
    <w:basedOn w:val="Normal"/>
    <w:link w:val="CabealhoChar"/>
    <w:uiPriority w:val="99"/>
    <w:rsid w:val="00D2658A"/>
    <w:pPr>
      <w:tabs>
        <w:tab w:val="center" w:pos="4844"/>
        <w:tab w:val="right" w:pos="9689"/>
      </w:tabs>
    </w:pPr>
  </w:style>
  <w:style w:type="character" w:customStyle="1" w:styleId="CabealhoChar">
    <w:name w:val="Cabeçalho Char"/>
    <w:basedOn w:val="Fontepargpadro"/>
    <w:link w:val="Cabealho"/>
    <w:uiPriority w:val="99"/>
    <w:locked/>
    <w:rsid w:val="00D2658A"/>
    <w:rPr>
      <w:rFonts w:ascii="Times New Roman" w:eastAsia="Times New Roman" w:hAnsi="Times New Roman" w:cs="Times New Roman"/>
      <w:sz w:val="20"/>
      <w:szCs w:val="20"/>
      <w:lang w:val="be-BY"/>
    </w:rPr>
  </w:style>
  <w:style w:type="paragraph" w:styleId="Rodap">
    <w:name w:val="footer"/>
    <w:basedOn w:val="Normal"/>
    <w:link w:val="RodapChar"/>
    <w:uiPriority w:val="99"/>
    <w:rsid w:val="00D2658A"/>
    <w:pPr>
      <w:tabs>
        <w:tab w:val="center" w:pos="4844"/>
        <w:tab w:val="right" w:pos="9689"/>
      </w:tabs>
    </w:pPr>
  </w:style>
  <w:style w:type="character" w:customStyle="1" w:styleId="RodapChar">
    <w:name w:val="Rodapé Char"/>
    <w:basedOn w:val="Fontepargpadro"/>
    <w:link w:val="Rodap"/>
    <w:uiPriority w:val="99"/>
    <w:locked/>
    <w:rsid w:val="00D2658A"/>
    <w:rPr>
      <w:rFonts w:ascii="Times New Roman" w:eastAsia="Times New Roman" w:hAnsi="Times New Roman" w:cs="Times New Roman"/>
      <w:sz w:val="20"/>
      <w:szCs w:val="20"/>
      <w:lang w:val="be-BY"/>
    </w:rPr>
  </w:style>
  <w:style w:type="paragraph" w:customStyle="1" w:styleId="CharChar">
    <w:name w:val="Char Char"/>
    <w:basedOn w:val="Normal"/>
    <w:uiPriority w:val="99"/>
    <w:rsid w:val="00B77CD5"/>
    <w:pPr>
      <w:ind w:firstLine="709"/>
      <w:jc w:val="both"/>
    </w:pPr>
    <w:rPr>
      <w:rFonts w:eastAsia="Times New Roman"/>
      <w:sz w:val="24"/>
      <w:lang w:val="ru-RU" w:eastAsia="ru-RU"/>
    </w:rPr>
  </w:style>
  <w:style w:type="paragraph" w:customStyle="1" w:styleId="booktitle">
    <w:name w:val="booktitle"/>
    <w:basedOn w:val="Normal"/>
    <w:uiPriority w:val="99"/>
    <w:rsid w:val="00C515AB"/>
    <w:pPr>
      <w:spacing w:before="100" w:beforeAutospacing="1" w:after="100" w:afterAutospacing="1"/>
    </w:pPr>
    <w:rPr>
      <w:rFonts w:eastAsia="Times New Roman"/>
      <w:sz w:val="24"/>
      <w:szCs w:val="24"/>
      <w:lang w:val="en-US"/>
    </w:rPr>
  </w:style>
  <w:style w:type="paragraph" w:styleId="NormalWeb">
    <w:name w:val="Normal (Web)"/>
    <w:basedOn w:val="Normal"/>
    <w:uiPriority w:val="99"/>
    <w:rsid w:val="00C515AB"/>
    <w:pPr>
      <w:spacing w:before="100" w:beforeAutospacing="1" w:after="100" w:afterAutospacing="1"/>
    </w:pPr>
    <w:rPr>
      <w:rFonts w:eastAsia="Times New Roman"/>
      <w:sz w:val="24"/>
      <w:szCs w:val="24"/>
      <w:lang w:val="en-US"/>
    </w:rPr>
  </w:style>
  <w:style w:type="character" w:customStyle="1" w:styleId="vol-info">
    <w:name w:val="vol-info"/>
    <w:basedOn w:val="Fontepargpadro"/>
    <w:uiPriority w:val="99"/>
    <w:rsid w:val="00C515AB"/>
    <w:rPr>
      <w:rFonts w:cs="Times New Roman"/>
    </w:rPr>
  </w:style>
  <w:style w:type="character" w:customStyle="1" w:styleId="apple-converted-space">
    <w:name w:val="apple-converted-space"/>
    <w:basedOn w:val="Fontepargpadro"/>
    <w:uiPriority w:val="99"/>
    <w:rsid w:val="00C515AB"/>
    <w:rPr>
      <w:rFonts w:cs="Times New Roman"/>
    </w:rPr>
  </w:style>
  <w:style w:type="character" w:customStyle="1" w:styleId="page-numbers-info">
    <w:name w:val="page-numbers-info"/>
    <w:basedOn w:val="Fontepargpadro"/>
    <w:uiPriority w:val="99"/>
    <w:rsid w:val="00C515AB"/>
    <w:rPr>
      <w:rFonts w:cs="Times New Roman"/>
    </w:rPr>
  </w:style>
  <w:style w:type="character" w:customStyle="1" w:styleId="authorname">
    <w:name w:val="authorname"/>
    <w:basedOn w:val="Fontepargpadro"/>
    <w:uiPriority w:val="99"/>
    <w:rsid w:val="00C515AB"/>
    <w:rPr>
      <w:rFonts w:cs="Times New Roman"/>
    </w:rPr>
  </w:style>
</w:styles>
</file>

<file path=word/webSettings.xml><?xml version="1.0" encoding="utf-8"?>
<w:webSettings xmlns:r="http://schemas.openxmlformats.org/officeDocument/2006/relationships" xmlns:w="http://schemas.openxmlformats.org/wordprocessingml/2006/main">
  <w:divs>
    <w:div w:id="1277177486">
      <w:marLeft w:val="0"/>
      <w:marRight w:val="0"/>
      <w:marTop w:val="0"/>
      <w:marBottom w:val="0"/>
      <w:divBdr>
        <w:top w:val="none" w:sz="0" w:space="0" w:color="auto"/>
        <w:left w:val="none" w:sz="0" w:space="0" w:color="auto"/>
        <w:bottom w:val="none" w:sz="0" w:space="0" w:color="auto"/>
        <w:right w:val="none" w:sz="0" w:space="0" w:color="auto"/>
      </w:divBdr>
    </w:div>
    <w:div w:id="1277177487">
      <w:marLeft w:val="0"/>
      <w:marRight w:val="0"/>
      <w:marTop w:val="0"/>
      <w:marBottom w:val="0"/>
      <w:divBdr>
        <w:top w:val="none" w:sz="0" w:space="0" w:color="auto"/>
        <w:left w:val="none" w:sz="0" w:space="0" w:color="auto"/>
        <w:bottom w:val="none" w:sz="0" w:space="0" w:color="auto"/>
        <w:right w:val="none" w:sz="0" w:space="0" w:color="auto"/>
      </w:divBdr>
    </w:div>
    <w:div w:id="1277177488">
      <w:marLeft w:val="0"/>
      <w:marRight w:val="0"/>
      <w:marTop w:val="0"/>
      <w:marBottom w:val="0"/>
      <w:divBdr>
        <w:top w:val="none" w:sz="0" w:space="0" w:color="auto"/>
        <w:left w:val="none" w:sz="0" w:space="0" w:color="auto"/>
        <w:bottom w:val="none" w:sz="0" w:space="0" w:color="auto"/>
        <w:right w:val="none" w:sz="0" w:space="0" w:color="auto"/>
      </w:divBdr>
    </w:div>
    <w:div w:id="1277177490">
      <w:marLeft w:val="0"/>
      <w:marRight w:val="0"/>
      <w:marTop w:val="0"/>
      <w:marBottom w:val="0"/>
      <w:divBdr>
        <w:top w:val="none" w:sz="0" w:space="0" w:color="auto"/>
        <w:left w:val="none" w:sz="0" w:space="0" w:color="auto"/>
        <w:bottom w:val="none" w:sz="0" w:space="0" w:color="auto"/>
        <w:right w:val="none" w:sz="0" w:space="0" w:color="auto"/>
      </w:divBdr>
      <w:divsChild>
        <w:div w:id="1277177489">
          <w:marLeft w:val="0"/>
          <w:marRight w:val="0"/>
          <w:marTop w:val="210"/>
          <w:marBottom w:val="105"/>
          <w:divBdr>
            <w:top w:val="none" w:sz="0" w:space="0" w:color="auto"/>
            <w:left w:val="none" w:sz="0" w:space="0" w:color="auto"/>
            <w:bottom w:val="none" w:sz="0" w:space="0" w:color="auto"/>
            <w:right w:val="none" w:sz="0" w:space="0" w:color="auto"/>
          </w:divBdr>
          <w:divsChild>
            <w:div w:id="127717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77492">
      <w:marLeft w:val="0"/>
      <w:marRight w:val="0"/>
      <w:marTop w:val="0"/>
      <w:marBottom w:val="0"/>
      <w:divBdr>
        <w:top w:val="none" w:sz="0" w:space="0" w:color="auto"/>
        <w:left w:val="none" w:sz="0" w:space="0" w:color="auto"/>
        <w:bottom w:val="none" w:sz="0" w:space="0" w:color="auto"/>
        <w:right w:val="none" w:sz="0" w:space="0" w:color="auto"/>
      </w:divBdr>
      <w:divsChild>
        <w:div w:id="1277177493">
          <w:marLeft w:val="0"/>
          <w:marRight w:val="0"/>
          <w:marTop w:val="210"/>
          <w:marBottom w:val="105"/>
          <w:divBdr>
            <w:top w:val="none" w:sz="0" w:space="0" w:color="auto"/>
            <w:left w:val="none" w:sz="0" w:space="0" w:color="auto"/>
            <w:bottom w:val="none" w:sz="0" w:space="0" w:color="auto"/>
            <w:right w:val="none" w:sz="0" w:space="0" w:color="auto"/>
          </w:divBdr>
        </w:div>
      </w:divsChild>
    </w:div>
    <w:div w:id="1277177495">
      <w:marLeft w:val="0"/>
      <w:marRight w:val="0"/>
      <w:marTop w:val="0"/>
      <w:marBottom w:val="0"/>
      <w:divBdr>
        <w:top w:val="none" w:sz="0" w:space="0" w:color="auto"/>
        <w:left w:val="none" w:sz="0" w:space="0" w:color="auto"/>
        <w:bottom w:val="none" w:sz="0" w:space="0" w:color="auto"/>
        <w:right w:val="none" w:sz="0" w:space="0" w:color="auto"/>
      </w:divBdr>
      <w:divsChild>
        <w:div w:id="1277177491">
          <w:marLeft w:val="0"/>
          <w:marRight w:val="0"/>
          <w:marTop w:val="210"/>
          <w:marBottom w:val="105"/>
          <w:divBdr>
            <w:top w:val="none" w:sz="0" w:space="0" w:color="auto"/>
            <w:left w:val="none" w:sz="0" w:space="0" w:color="auto"/>
            <w:bottom w:val="none" w:sz="0" w:space="0" w:color="auto"/>
            <w:right w:val="none" w:sz="0" w:space="0" w:color="auto"/>
          </w:divBdr>
        </w:div>
      </w:divsChild>
    </w:div>
    <w:div w:id="1277177496">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oleObject" Target="embeddings/oleObject1.bin"/><Relationship Id="rId39" Type="http://schemas.openxmlformats.org/officeDocument/2006/relationships/image" Target="media/image27.wmf"/><Relationship Id="rId21" Type="http://schemas.openxmlformats.org/officeDocument/2006/relationships/image" Target="media/image14.jpeg"/><Relationship Id="rId34" Type="http://schemas.openxmlformats.org/officeDocument/2006/relationships/image" Target="media/image24.wmf"/><Relationship Id="rId42" Type="http://schemas.openxmlformats.org/officeDocument/2006/relationships/comments" Target="comments.xm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www.gartner.com/technology/topics/cloud-computing.jsp" TargetMode="External"/><Relationship Id="rId63" Type="http://schemas.openxmlformats.org/officeDocument/2006/relationships/hyperlink" Target="http://ieeexplore.ieee.org/search/searchresult.jsp?searchWithin=%22Authors%22:.QT.Toorani,%20M..QT.&amp;newsearch=true"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oleObject" Target="embeddings/oleObject3.bin"/><Relationship Id="rId37" Type="http://schemas.openxmlformats.org/officeDocument/2006/relationships/image" Target="media/image26.wmf"/><Relationship Id="rId40" Type="http://schemas.openxmlformats.org/officeDocument/2006/relationships/oleObject" Target="embeddings/oleObject6.bin"/><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www.ciphercloud.com/blog/cloud-data-encryption-easy/.Cited" TargetMode="External"/><Relationship Id="rId66" Type="http://schemas.openxmlformats.org/officeDocument/2006/relationships/hyperlink" Target="http://media.kaspersky.com/pdf/Kaspersky-Lab-KSN-Report-mobile-cyberthreats-web.pdf"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hyperlink" Target="http://www.gartner.com/technology/reprints.do?id=1-2RUEH70&amp;ct=151110&amp;st=sb" TargetMode="External"/><Relationship Id="rId61" Type="http://schemas.openxmlformats.org/officeDocument/2006/relationships/hyperlink" Target="http://link.springer.com/book/10.1007/978-3-642-22137-8"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2.wmf"/><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www.sdn.sap.com/irj/scn/go/portal/prtroot/docs/library/uuid/8063ed15-0713-3110-c584-e75ac0395b20?QuickLink=index&amp;overridelayout=true&amp;58725087881424" TargetMode="External"/><Relationship Id="rId65" Type="http://schemas.openxmlformats.org/officeDocument/2006/relationships/hyperlink" Target="http://csrc.nist.gov/archive/aes/round2/r2report.pdf"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oleObject" Target="embeddings/oleObject2.bin"/><Relationship Id="rId35" Type="http://schemas.openxmlformats.org/officeDocument/2006/relationships/oleObject" Target="embeddings/oleObject4.bin"/><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www.skyhighnetworks.com/cloud-university/what-is-cloud-access-security-broker/" TargetMode="External"/><Relationship Id="rId64" Type="http://schemas.openxmlformats.org/officeDocument/2006/relationships/hyperlink" Target="http://dx.doi.org/10.1109/ISCC.2014.6912576" TargetMode="External"/><Relationship Id="rId69" Type="http://schemas.microsoft.com/office/2007/relationships/stylesWithEffects" Target="stylesWithEffects.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wmf"/><Relationship Id="rId33" Type="http://schemas.openxmlformats.org/officeDocument/2006/relationships/image" Target="media/image23.png"/><Relationship Id="rId38" Type="http://schemas.openxmlformats.org/officeDocument/2006/relationships/oleObject" Target="embeddings/oleObject5.bin"/><Relationship Id="rId46" Type="http://schemas.openxmlformats.org/officeDocument/2006/relationships/image" Target="media/image32.png"/><Relationship Id="rId59" Type="http://schemas.openxmlformats.org/officeDocument/2006/relationships/hyperlink" Target="https://securityintelligence.com/how-to-protect-mobile-apps-essentials/" TargetMode="External"/><Relationship Id="rId6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hyperlink" Target="http://link.springer.com/book/10.1007/978-3-642-3898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A15736-501F-4968-B85C-87DD09B499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29</Pages>
  <Words>9808</Words>
  <Characters>52965</Characters>
  <Application>Microsoft Office Word</Application>
  <DocSecurity>0</DocSecurity>
  <Lines>441</Lines>
  <Paragraphs>125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62648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TanTan</dc:creator>
  <cp:lastModifiedBy>thiago Pereira</cp:lastModifiedBy>
  <cp:revision>4</cp:revision>
  <dcterms:created xsi:type="dcterms:W3CDTF">2016-02-23T01:35:00Z</dcterms:created>
  <dcterms:modified xsi:type="dcterms:W3CDTF">2016-02-27T13:34:00Z</dcterms:modified>
</cp:coreProperties>
</file>